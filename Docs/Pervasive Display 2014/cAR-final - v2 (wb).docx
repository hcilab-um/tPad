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4B9BC9" w14:textId="141B07BC" w:rsidR="008B197E" w:rsidRDefault="00BC5FA0" w:rsidP="00D838C1">
      <w:pPr>
        <w:pStyle w:val="Paper-Title"/>
        <w:spacing w:after="60"/>
      </w:pPr>
      <w:proofErr w:type="gramStart"/>
      <w:r>
        <w:t>cAR</w:t>
      </w:r>
      <w:proofErr w:type="gramEnd"/>
      <w:r>
        <w:t xml:space="preserve">: </w:t>
      </w:r>
      <w:r w:rsidRPr="00BC5FA0">
        <w:t xml:space="preserve">Contact Augmented Reality </w:t>
      </w:r>
      <w:r w:rsidR="006E6BE0">
        <w:t>with</w:t>
      </w:r>
      <w:r w:rsidR="00D838C1">
        <w:t xml:space="preserve"> </w:t>
      </w:r>
      <w:r w:rsidR="00D838C1">
        <w:br/>
      </w:r>
      <w:r w:rsidRPr="00BC5FA0">
        <w:t>Transparent</w:t>
      </w:r>
      <w:r w:rsidR="006E6BE0">
        <w:t>-Display</w:t>
      </w:r>
      <w:r w:rsidRPr="00BC5FA0">
        <w:t xml:space="preserve"> Mobile Devices</w:t>
      </w:r>
    </w:p>
    <w:p w14:paraId="4DE2BB69" w14:textId="3B20E8BE" w:rsidR="00D838C1" w:rsidRPr="00EB6965" w:rsidRDefault="00D838C1" w:rsidP="00B97A57">
      <w:pPr>
        <w:pStyle w:val="Author"/>
        <w:rPr>
          <w:vertAlign w:val="superscript"/>
          <w:lang w:val="de-DE"/>
        </w:rPr>
      </w:pPr>
      <w:r w:rsidRPr="00EB6965">
        <w:rPr>
          <w:lang w:val="de-DE"/>
        </w:rPr>
        <w:t>Juan David Hincapié-Ramos</w:t>
      </w:r>
      <w:r w:rsidR="00B97A57" w:rsidRPr="00EB6965">
        <w:rPr>
          <w:vertAlign w:val="superscript"/>
          <w:lang w:val="de-DE"/>
        </w:rPr>
        <w:t>1</w:t>
      </w:r>
      <w:r w:rsidRPr="00EB6965">
        <w:rPr>
          <w:lang w:val="de-DE"/>
        </w:rPr>
        <w:t>, Sophie Roscher</w:t>
      </w:r>
      <w:r w:rsidR="00B97A57" w:rsidRPr="00EB6965">
        <w:rPr>
          <w:vertAlign w:val="superscript"/>
          <w:lang w:val="de-DE"/>
        </w:rPr>
        <w:t>1,3</w:t>
      </w:r>
      <w:r w:rsidRPr="00EB6965">
        <w:rPr>
          <w:lang w:val="de-DE"/>
        </w:rPr>
        <w:t>, Wolfgang B</w:t>
      </w:r>
      <w:r w:rsidR="00BB7C1D" w:rsidRPr="00EB6965">
        <w:rPr>
          <w:lang w:val="de-DE"/>
        </w:rPr>
        <w:t>ü</w:t>
      </w:r>
      <w:r w:rsidRPr="00EB6965">
        <w:rPr>
          <w:lang w:val="de-DE"/>
        </w:rPr>
        <w:t>schel</w:t>
      </w:r>
      <w:r w:rsidR="00B97A57" w:rsidRPr="00EB6965">
        <w:rPr>
          <w:vertAlign w:val="superscript"/>
          <w:lang w:val="de-DE"/>
        </w:rPr>
        <w:t>2</w:t>
      </w:r>
      <w:r w:rsidRPr="00EB6965">
        <w:rPr>
          <w:lang w:val="de-DE"/>
        </w:rPr>
        <w:t>, Ulrike Kister</w:t>
      </w:r>
      <w:r w:rsidR="00B97A57" w:rsidRPr="00EB6965">
        <w:rPr>
          <w:vertAlign w:val="superscript"/>
          <w:lang w:val="de-DE"/>
        </w:rPr>
        <w:t>2</w:t>
      </w:r>
      <w:r w:rsidRPr="00EB6965">
        <w:rPr>
          <w:lang w:val="de-DE"/>
        </w:rPr>
        <w:t xml:space="preserve">, </w:t>
      </w:r>
      <w:r w:rsidRPr="00EB6965">
        <w:rPr>
          <w:lang w:val="de-DE"/>
        </w:rPr>
        <w:br/>
        <w:t>Raimund Dachselt</w:t>
      </w:r>
      <w:r w:rsidR="00B97A57" w:rsidRPr="00EB6965">
        <w:rPr>
          <w:vertAlign w:val="superscript"/>
          <w:lang w:val="de-DE"/>
        </w:rPr>
        <w:t>2</w:t>
      </w:r>
      <w:r w:rsidRPr="00EB6965">
        <w:rPr>
          <w:lang w:val="de-DE"/>
        </w:rPr>
        <w:t>, Pourang Irani</w:t>
      </w:r>
      <w:r w:rsidR="00B97A57" w:rsidRPr="00EB6965">
        <w:rPr>
          <w:vertAlign w:val="superscript"/>
          <w:lang w:val="de-DE"/>
        </w:rPr>
        <w:t>1</w:t>
      </w:r>
    </w:p>
    <w:tbl>
      <w:tblPr>
        <w:tblStyle w:val="TableGrid"/>
        <w:tblW w:w="102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3402"/>
        <w:gridCol w:w="3432"/>
      </w:tblGrid>
      <w:tr w:rsidR="00D838C1" w:rsidRPr="00EB6965" w14:paraId="6A69B5BA" w14:textId="77777777" w:rsidTr="00B97A57">
        <w:tc>
          <w:tcPr>
            <w:tcW w:w="3369" w:type="dxa"/>
          </w:tcPr>
          <w:tbl>
            <w:tblPr>
              <w:tblW w:w="0" w:type="auto"/>
              <w:tblBorders>
                <w:top w:val="nil"/>
                <w:left w:val="nil"/>
                <w:bottom w:val="nil"/>
                <w:right w:val="nil"/>
              </w:tblBorders>
              <w:tblLook w:val="0000" w:firstRow="0" w:lastRow="0" w:firstColumn="0" w:lastColumn="0" w:noHBand="0" w:noVBand="0"/>
            </w:tblPr>
            <w:tblGrid>
              <w:gridCol w:w="2832"/>
            </w:tblGrid>
            <w:tr w:rsidR="00B97A57" w:rsidRPr="00EB6965" w14:paraId="792E868A" w14:textId="77777777">
              <w:trPr>
                <w:trHeight w:val="403"/>
              </w:trPr>
              <w:tc>
                <w:tcPr>
                  <w:tcW w:w="0" w:type="auto"/>
                </w:tcPr>
                <w:p w14:paraId="6B49FBFD" w14:textId="201062DB" w:rsidR="00B97A57" w:rsidRDefault="00CA6D70" w:rsidP="00B97A57">
                  <w:pPr>
                    <w:pStyle w:val="Affiliations"/>
                  </w:pPr>
                  <w:r>
                    <w:rPr>
                      <w:vertAlign w:val="superscript"/>
                    </w:rPr>
                    <w:t>1</w:t>
                  </w:r>
                  <w:r w:rsidR="00B97A57">
                    <w:t>University of Manitoba</w:t>
                  </w:r>
                </w:p>
                <w:p w14:paraId="105515AB" w14:textId="28C0ED7F" w:rsidR="00B97A57" w:rsidRDefault="00B97A57" w:rsidP="00B97A57">
                  <w:pPr>
                    <w:pStyle w:val="Affiliations"/>
                  </w:pPr>
                  <w:r>
                    <w:t>Winnipeg, MB, Canada</w:t>
                  </w:r>
                </w:p>
                <w:p w14:paraId="2B2D053C" w14:textId="0C63F4E9" w:rsidR="00B97A57" w:rsidRPr="00EB6965" w:rsidRDefault="00B97A57" w:rsidP="00B97A57">
                  <w:pPr>
                    <w:pStyle w:val="Affiliations"/>
                    <w:rPr>
                      <w:lang w:val="de-DE"/>
                    </w:rPr>
                  </w:pPr>
                  <w:r w:rsidRPr="00EB6965">
                    <w:rPr>
                      <w:lang w:val="de-DE"/>
                    </w:rPr>
                    <w:t>{jdhr, irani}@cs.umanitoba.ca</w:t>
                  </w:r>
                </w:p>
              </w:tc>
            </w:tr>
          </w:tbl>
          <w:p w14:paraId="1CC93EB5" w14:textId="77777777" w:rsidR="00D838C1" w:rsidRPr="00EB6965" w:rsidRDefault="00D838C1" w:rsidP="00D838C1">
            <w:pPr>
              <w:pStyle w:val="Author"/>
              <w:rPr>
                <w:lang w:val="de-DE"/>
              </w:rPr>
            </w:pPr>
          </w:p>
        </w:tc>
        <w:tc>
          <w:tcPr>
            <w:tcW w:w="3402" w:type="dxa"/>
          </w:tcPr>
          <w:p w14:paraId="09BF9BBF" w14:textId="2FAD1BF7" w:rsidR="00B97A57" w:rsidRPr="00EB6965" w:rsidRDefault="00CA6D70" w:rsidP="00B97A57">
            <w:pPr>
              <w:pStyle w:val="Affiliations"/>
              <w:rPr>
                <w:lang w:val="de-DE"/>
              </w:rPr>
            </w:pPr>
            <w:r w:rsidRPr="00EB6965">
              <w:rPr>
                <w:vertAlign w:val="superscript"/>
                <w:lang w:val="de-DE"/>
              </w:rPr>
              <w:t>2</w:t>
            </w:r>
            <w:r w:rsidR="00B97A57" w:rsidRPr="00EB6965">
              <w:rPr>
                <w:lang w:val="de-DE"/>
              </w:rPr>
              <w:t>Technische Universität Dresden</w:t>
            </w:r>
          </w:p>
          <w:p w14:paraId="6F775E66" w14:textId="6AFF9E16" w:rsidR="00D838C1" w:rsidRPr="00EB6965" w:rsidRDefault="00B97A57" w:rsidP="00B97A57">
            <w:pPr>
              <w:pStyle w:val="Affiliations"/>
              <w:rPr>
                <w:lang w:val="de-DE"/>
              </w:rPr>
            </w:pPr>
            <w:r w:rsidRPr="00EB6965">
              <w:rPr>
                <w:lang w:val="de-DE"/>
              </w:rPr>
              <w:t xml:space="preserve">Dresden, Germany </w:t>
            </w:r>
            <w:r w:rsidRPr="00EB6965">
              <w:rPr>
                <w:lang w:val="de-DE"/>
              </w:rPr>
              <w:br/>
              <w:t>{first.last}@tu-dresden.de</w:t>
            </w:r>
          </w:p>
        </w:tc>
        <w:tc>
          <w:tcPr>
            <w:tcW w:w="3432" w:type="dxa"/>
          </w:tcPr>
          <w:p w14:paraId="616181A5" w14:textId="1F16933F" w:rsidR="00B97A57" w:rsidRPr="00EB6965" w:rsidRDefault="00CA6D70" w:rsidP="00B97A57">
            <w:pPr>
              <w:pStyle w:val="Affiliations"/>
              <w:rPr>
                <w:lang w:val="de-DE"/>
              </w:rPr>
            </w:pPr>
            <w:r w:rsidRPr="00EB6965">
              <w:rPr>
                <w:vertAlign w:val="superscript"/>
                <w:lang w:val="de-DE"/>
              </w:rPr>
              <w:t>3</w:t>
            </w:r>
            <w:r w:rsidR="00B97A57" w:rsidRPr="00EB6965">
              <w:rPr>
                <w:lang w:val="de-DE"/>
              </w:rPr>
              <w:t>Otto-von-Guericke-Universität Magdeburg, Germany</w:t>
            </w:r>
          </w:p>
          <w:p w14:paraId="516D552E" w14:textId="74B776FF" w:rsidR="00D838C1" w:rsidRPr="00EB6965" w:rsidRDefault="00B97A57" w:rsidP="00B97A57">
            <w:pPr>
              <w:pStyle w:val="Affiliations"/>
              <w:rPr>
                <w:lang w:val="de-DE"/>
              </w:rPr>
            </w:pPr>
            <w:r w:rsidRPr="00EB6965">
              <w:rPr>
                <w:lang w:val="de-DE"/>
              </w:rPr>
              <w:t>sophie.roscher@st.ovgu.de</w:t>
            </w:r>
          </w:p>
        </w:tc>
      </w:tr>
    </w:tbl>
    <w:p w14:paraId="01641564" w14:textId="2A02E775" w:rsidR="00D838C1" w:rsidRPr="00EB6965" w:rsidRDefault="00CA6D70" w:rsidP="00D838C1">
      <w:pPr>
        <w:pStyle w:val="Author"/>
        <w:rPr>
          <w:lang w:val="de-DE"/>
        </w:rPr>
        <w:sectPr w:rsidR="00D838C1" w:rsidRPr="00EB6965" w:rsidSect="003B4153">
          <w:footerReference w:type="even" r:id="rId8"/>
          <w:footerReference w:type="default" r:id="rId9"/>
          <w:pgSz w:w="12240" w:h="15840" w:code="1"/>
          <w:pgMar w:top="1080" w:right="1080" w:bottom="1440" w:left="1080" w:header="720" w:footer="720" w:gutter="0"/>
          <w:cols w:space="720"/>
        </w:sectPr>
      </w:pPr>
      <w:r>
        <w:rPr>
          <w:noProof/>
          <w:lang w:val="en-CA" w:eastAsia="en-CA"/>
        </w:rPr>
        <mc:AlternateContent>
          <mc:Choice Requires="wpg">
            <w:drawing>
              <wp:anchor distT="0" distB="17780" distL="114300" distR="114300" simplePos="0" relativeHeight="251643904" behindDoc="0" locked="0" layoutInCell="1" allowOverlap="1" wp14:anchorId="71447AD5" wp14:editId="656FB45F">
                <wp:simplePos x="0" y="0"/>
                <wp:positionH relativeFrom="column">
                  <wp:posOffset>0</wp:posOffset>
                </wp:positionH>
                <wp:positionV relativeFrom="paragraph">
                  <wp:posOffset>100330</wp:posOffset>
                </wp:positionV>
                <wp:extent cx="6393600" cy="1526400"/>
                <wp:effectExtent l="0" t="0" r="7620" b="0"/>
                <wp:wrapSquare wrapText="bothSides"/>
                <wp:docPr id="10"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93600" cy="1526400"/>
                          <a:chOff x="-491" y="60810"/>
                          <a:chExt cx="6401783" cy="1690342"/>
                        </a:xfrm>
                      </wpg:grpSpPr>
                      <pic:pic xmlns:pic="http://schemas.openxmlformats.org/drawingml/2006/picture">
                        <pic:nvPicPr>
                          <pic:cNvPr id="11" name="Picture 1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91" y="60810"/>
                            <a:ext cx="6401783" cy="1241354"/>
                          </a:xfrm>
                          <a:prstGeom prst="rect">
                            <a:avLst/>
                          </a:prstGeom>
                        </pic:spPr>
                      </pic:pic>
                      <wps:wsp>
                        <wps:cNvPr id="12" name="Text Box 12"/>
                        <wps:cNvSpPr txBox="1"/>
                        <wps:spPr>
                          <a:xfrm>
                            <a:off x="0" y="1314868"/>
                            <a:ext cx="6400513" cy="436284"/>
                          </a:xfrm>
                          <a:prstGeom prst="rect">
                            <a:avLst/>
                          </a:prstGeom>
                          <a:solidFill>
                            <a:prstClr val="white"/>
                          </a:solidFill>
                          <a:ln>
                            <a:noFill/>
                          </a:ln>
                          <a:effectLst/>
                        </wps:spPr>
                        <wps:txbx>
                          <w:txbxContent>
                            <w:p w14:paraId="095D489A" w14:textId="77777777" w:rsidR="00112353" w:rsidRPr="0067278F" w:rsidRDefault="00112353" w:rsidP="00E3411A">
                              <w:pPr>
                                <w:pStyle w:val="Caption"/>
                                <w:jc w:val="both"/>
                              </w:pPr>
                              <w:bookmarkStart w:id="0" w:name="_Ref351558793"/>
                              <w:r>
                                <w:t xml:space="preserve">Figure </w:t>
                              </w:r>
                              <w:r>
                                <w:fldChar w:fldCharType="begin"/>
                              </w:r>
                              <w:r>
                                <w:instrText xml:space="preserve"> SEQ Figure \* ARABIC </w:instrText>
                              </w:r>
                              <w:r>
                                <w:fldChar w:fldCharType="separate"/>
                              </w:r>
                              <w:r w:rsidR="00235356">
                                <w:rPr>
                                  <w:noProof/>
                                </w:rPr>
                                <w:t>1</w:t>
                              </w:r>
                              <w:r>
                                <w:fldChar w:fldCharType="end"/>
                              </w:r>
                              <w:bookmarkEnd w:id="0"/>
                              <w:r>
                                <w:t xml:space="preserve">: We implement the concept of Contact Augmented Reality (cAR) with two </w:t>
                              </w:r>
                              <w:r w:rsidR="00DF4922">
                                <w:t xml:space="preserve">prototypes and </w:t>
                              </w:r>
                              <w:r>
                                <w:t xml:space="preserve">apply </w:t>
                              </w:r>
                              <w:r w:rsidR="00DF4922">
                                <w:t>it to active reading tasks.</w:t>
                              </w:r>
                              <w:r>
                                <w:t xml:space="preserve"> A- A tabletop prototype generate</w:t>
                              </w:r>
                              <w:r w:rsidR="0066176E">
                                <w:t>d</w:t>
                              </w:r>
                              <w:r>
                                <w:t xml:space="preserve"> early feedback on use cases of cAR. B- </w:t>
                              </w:r>
                              <w:proofErr w:type="spellStart"/>
                              <w:proofErr w:type="gramStart"/>
                              <w:r w:rsidR="00DF4922">
                                <w:t>tPad</w:t>
                              </w:r>
                              <w:proofErr w:type="spellEnd"/>
                              <w:proofErr w:type="gramEnd"/>
                              <w:r w:rsidR="00DF4922">
                                <w:t>, a</w:t>
                              </w:r>
                              <w:r>
                                <w:t xml:space="preserve"> transparent tablet prototype. C- Flipping the device triggers an online-search for selected content (mock-up). D- Stacking of devices is possible for content sharing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447AD5" id="Group 10" o:spid="_x0000_s1026" style="position:absolute;left:0;text-align:left;margin-left:0;margin-top:7.9pt;width:503.45pt;height:120.2pt;z-index:251643904;mso-wrap-distance-bottom:1.4pt;mso-width-relative:margin;mso-height-relative:margin" coordorigin="-4,608" coordsize="64017,169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4;top:608;width:64016;height:12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HCwXCAAAA2wAAAA8AAABkcnMvZG93bnJldi54bWxET02LwjAQvS/4H8IIXkTTetiVahQRBAVB&#10;VgXxNjRjWm0mtYla//1mYWFv83ifM523thJPanzpWEE6TEAQ506XbBQcD6vBGIQPyBorx6TgTR7m&#10;s87HFDPtXvxNz30wIoawz1BBEUKdSenzgiz6oauJI3dxjcUQYWOkbvAVw20lR0nyKS2WHBsKrGlZ&#10;UH7bP6yCr83p2r+e0m3frHd3fW7LjVm8lep128UERKA2/Iv/3Gsd56fw+0s8QM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hwsFwgAAANsAAAAPAAAAAAAAAAAAAAAAAJ8C&#10;AABkcnMvZG93bnJldi54bWxQSwUGAAAAAAQABAD3AAAAjgMAAAAA&#10;">
                  <v:imagedata r:id="rId11" o:title=""/>
                  <v:path arrowok="t"/>
                </v:shape>
                <v:shapetype id="_x0000_t202" coordsize="21600,21600" o:spt="202" path="m,l,21600r21600,l21600,xe">
                  <v:stroke joinstyle="miter"/>
                  <v:path gradientshapeok="t" o:connecttype="rect"/>
                </v:shapetype>
                <v:shape id="Text Box 12" o:spid="_x0000_s1028" type="#_x0000_t202" style="position:absolute;top:13148;width:64005;height:4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14:paraId="095D489A" w14:textId="77777777" w:rsidR="00112353" w:rsidRPr="0067278F" w:rsidRDefault="00112353" w:rsidP="00E3411A">
                        <w:pPr>
                          <w:pStyle w:val="Caption"/>
                          <w:jc w:val="both"/>
                        </w:pPr>
                        <w:bookmarkStart w:id="1" w:name="_Ref351558793"/>
                        <w:r>
                          <w:t xml:space="preserve">Figure </w:t>
                        </w:r>
                        <w:r>
                          <w:fldChar w:fldCharType="begin"/>
                        </w:r>
                        <w:r>
                          <w:instrText xml:space="preserve"> SEQ Figure \* ARABIC </w:instrText>
                        </w:r>
                        <w:r>
                          <w:fldChar w:fldCharType="separate"/>
                        </w:r>
                        <w:r w:rsidR="00235356">
                          <w:rPr>
                            <w:noProof/>
                          </w:rPr>
                          <w:t>1</w:t>
                        </w:r>
                        <w:r>
                          <w:fldChar w:fldCharType="end"/>
                        </w:r>
                        <w:bookmarkEnd w:id="1"/>
                        <w:r>
                          <w:t xml:space="preserve">: We implement the concept of Contact Augmented Reality (cAR) with two </w:t>
                        </w:r>
                        <w:r w:rsidR="00DF4922">
                          <w:t xml:space="preserve">prototypes and </w:t>
                        </w:r>
                        <w:r>
                          <w:t xml:space="preserve">apply </w:t>
                        </w:r>
                        <w:r w:rsidR="00DF4922">
                          <w:t>it to active reading tasks.</w:t>
                        </w:r>
                        <w:r>
                          <w:t xml:space="preserve"> A- A tabletop prototype generate</w:t>
                        </w:r>
                        <w:r w:rsidR="0066176E">
                          <w:t>d</w:t>
                        </w:r>
                        <w:r>
                          <w:t xml:space="preserve"> early feedback on use cases of cAR. B- </w:t>
                        </w:r>
                        <w:proofErr w:type="spellStart"/>
                        <w:proofErr w:type="gramStart"/>
                        <w:r w:rsidR="00DF4922">
                          <w:t>tPad</w:t>
                        </w:r>
                        <w:proofErr w:type="spellEnd"/>
                        <w:proofErr w:type="gramEnd"/>
                        <w:r w:rsidR="00DF4922">
                          <w:t>, a</w:t>
                        </w:r>
                        <w:r>
                          <w:t xml:space="preserve"> transparent tablet prototype. C- Flipping the device triggers an online-search for selected content (mock-up). D- Stacking of devices is possible for content sharing (mock-up).</w:t>
                        </w:r>
                      </w:p>
                    </w:txbxContent>
                  </v:textbox>
                </v:shape>
                <w10:wrap type="square"/>
              </v:group>
            </w:pict>
          </mc:Fallback>
        </mc:AlternateContent>
      </w:r>
    </w:p>
    <w:p w14:paraId="3D5C0AD1" w14:textId="77777777" w:rsidR="008B197E" w:rsidRDefault="008B197E">
      <w:pPr>
        <w:spacing w:after="0"/>
      </w:pPr>
      <w:r>
        <w:rPr>
          <w:b/>
          <w:sz w:val="24"/>
        </w:rPr>
        <w:t>ABSTRACT</w:t>
      </w:r>
    </w:p>
    <w:p w14:paraId="0F17D496" w14:textId="7F5CE67B" w:rsidR="008B197E" w:rsidRDefault="00BC5FA0">
      <w:pPr>
        <w:pStyle w:val="Abstract"/>
      </w:pPr>
      <w:r w:rsidRPr="00BC5FA0">
        <w:t>We present Contact Augmented Reality (cAR), a</w:t>
      </w:r>
      <w:r w:rsidR="00156D52">
        <w:t xml:space="preserve"> form of AR</w:t>
      </w:r>
      <w:r w:rsidRPr="00BC5FA0">
        <w:t xml:space="preserve"> where </w:t>
      </w:r>
      <w:r w:rsidR="00156D52">
        <w:t xml:space="preserve">a </w:t>
      </w:r>
      <w:r w:rsidRPr="00BC5FA0">
        <w:t xml:space="preserve">mobile device </w:t>
      </w:r>
      <w:r w:rsidR="00156D52">
        <w:t xml:space="preserve">with a </w:t>
      </w:r>
      <w:r w:rsidR="00156D52" w:rsidRPr="00BC5FA0">
        <w:t xml:space="preserve">transparent display </w:t>
      </w:r>
      <w:r w:rsidRPr="00BC5FA0">
        <w:t xml:space="preserve">rests </w:t>
      </w:r>
      <w:r w:rsidR="000D3EF6">
        <w:t xml:space="preserve">on top of the augmented object. </w:t>
      </w:r>
      <w:proofErr w:type="gramStart"/>
      <w:r w:rsidR="000D3EF6">
        <w:t>cAR</w:t>
      </w:r>
      <w:proofErr w:type="gramEnd"/>
      <w:r w:rsidR="000D3EF6">
        <w:t xml:space="preserve"> is based on the notion that interactions with digital content are enriched by the tangibility of physically moving a device on and off the augmented object. </w:t>
      </w:r>
      <w:r w:rsidR="003B4B68">
        <w:t>W</w:t>
      </w:r>
      <w:r w:rsidRPr="00BC5FA0">
        <w:t xml:space="preserve">e </w:t>
      </w:r>
      <w:r w:rsidR="006B2448">
        <w:t>propose and implement</w:t>
      </w:r>
      <w:r w:rsidR="006B2448" w:rsidRPr="00BC5FA0">
        <w:t xml:space="preserve"> </w:t>
      </w:r>
      <w:r w:rsidR="003B4B68">
        <w:t xml:space="preserve">three categories of </w:t>
      </w:r>
      <w:r w:rsidR="000D3EF6">
        <w:t>cAR</w:t>
      </w:r>
      <w:r w:rsidR="000D3EF6" w:rsidRPr="00BC5FA0">
        <w:t xml:space="preserve"> </w:t>
      </w:r>
      <w:r w:rsidRPr="00BC5FA0">
        <w:t>interac</w:t>
      </w:r>
      <w:r w:rsidR="003B4B68">
        <w:t>tion techniques</w:t>
      </w:r>
      <w:r w:rsidRPr="00BC5FA0">
        <w:t xml:space="preserve">: contact-based, </w:t>
      </w:r>
      <w:r w:rsidR="000D3EF6" w:rsidRPr="00BC5FA0">
        <w:t xml:space="preserve">off-contact </w:t>
      </w:r>
      <w:r w:rsidR="000D3EF6">
        <w:t xml:space="preserve">and </w:t>
      </w:r>
      <w:r w:rsidRPr="00BC5FA0">
        <w:t>content-</w:t>
      </w:r>
      <w:r w:rsidR="000D3EF6">
        <w:t>aware</w:t>
      </w:r>
      <w:r w:rsidRPr="00BC5FA0">
        <w:t xml:space="preserve">. </w:t>
      </w:r>
      <w:r w:rsidR="000D3EF6">
        <w:t>W</w:t>
      </w:r>
      <w:r w:rsidRPr="00BC5FA0">
        <w:t xml:space="preserve">e built two cAR </w:t>
      </w:r>
      <w:r w:rsidR="0067278F" w:rsidRPr="00BC5FA0">
        <w:t>prototype</w:t>
      </w:r>
      <w:r w:rsidR="0067278F">
        <w:t>s</w:t>
      </w:r>
      <w:r w:rsidR="0067278F" w:rsidRPr="00BC5FA0">
        <w:t xml:space="preserve"> </w:t>
      </w:r>
      <w:r w:rsidRPr="00BC5FA0">
        <w:t xml:space="preserve">and explore </w:t>
      </w:r>
      <w:r w:rsidR="003B4B68">
        <w:t xml:space="preserve">how cAR can be applied to </w:t>
      </w:r>
      <w:r w:rsidRPr="00BC5FA0">
        <w:t>the do</w:t>
      </w:r>
      <w:r w:rsidR="003B4B68">
        <w:t xml:space="preserve">main of active reading. </w:t>
      </w:r>
      <w:r w:rsidR="004F239C">
        <w:t xml:space="preserve">A </w:t>
      </w:r>
      <w:r w:rsidR="003B4B68">
        <w:t xml:space="preserve">first </w:t>
      </w:r>
      <w:r w:rsidRPr="00BC5FA0">
        <w:t>low-</w:t>
      </w:r>
      <w:r w:rsidR="0067278F">
        <w:t xml:space="preserve">fidelity </w:t>
      </w:r>
      <w:r w:rsidR="0025125C">
        <w:t>prototype</w:t>
      </w:r>
      <w:r w:rsidR="00156D52">
        <w:t>,</w:t>
      </w:r>
      <w:r w:rsidR="0025125C">
        <w:t xml:space="preserve"> </w:t>
      </w:r>
      <w:r w:rsidR="00156D52">
        <w:t>consisting</w:t>
      </w:r>
      <w:r w:rsidR="00E9638C">
        <w:t xml:space="preserve"> of </w:t>
      </w:r>
      <w:r w:rsidR="003B4B68">
        <w:t>an interactive tabletop and transparent</w:t>
      </w:r>
      <w:r w:rsidRPr="00BC5FA0">
        <w:t xml:space="preserve"> </w:t>
      </w:r>
      <w:r w:rsidR="000D3EF6">
        <w:t xml:space="preserve">acrylic </w:t>
      </w:r>
      <w:r w:rsidRPr="00BC5FA0">
        <w:t>tangibles</w:t>
      </w:r>
      <w:r w:rsidR="00156D52">
        <w:t>,</w:t>
      </w:r>
      <w:r w:rsidRPr="00BC5FA0">
        <w:t xml:space="preserve"> allowed us to iteratively design and test interaction techniques. The sec</w:t>
      </w:r>
      <w:r w:rsidR="0025125C">
        <w:t>ond and higher-</w:t>
      </w:r>
      <w:r w:rsidR="0067278F">
        <w:t>fidelity</w:t>
      </w:r>
      <w:r w:rsidR="0025125C">
        <w:t xml:space="preserve"> prototype, called a </w:t>
      </w:r>
      <w:proofErr w:type="spellStart"/>
      <w:r w:rsidR="0025125C">
        <w:t>tPad</w:t>
      </w:r>
      <w:proofErr w:type="spellEnd"/>
      <w:r w:rsidR="0025125C">
        <w:t xml:space="preserve">, </w:t>
      </w:r>
      <w:r w:rsidR="003B4B68">
        <w:t xml:space="preserve">uses </w:t>
      </w:r>
      <w:r w:rsidRPr="00BC5FA0">
        <w:t xml:space="preserve">a </w:t>
      </w:r>
      <w:r w:rsidR="00156D52">
        <w:t xml:space="preserve">semi-transparent </w:t>
      </w:r>
      <w:r w:rsidR="003B4B68">
        <w:t>touch-enable</w:t>
      </w:r>
      <w:r w:rsidR="006B2448">
        <w:t>d</w:t>
      </w:r>
      <w:r w:rsidR="003B4B68">
        <w:t xml:space="preserve"> </w:t>
      </w:r>
      <w:r w:rsidR="00156D52" w:rsidRPr="00BC5FA0">
        <w:t>7</w:t>
      </w:r>
      <w:r w:rsidR="00156D52">
        <w:rPr>
          <w:lang w:val="en-CA"/>
        </w:rPr>
        <w:t>”</w:t>
      </w:r>
      <w:r w:rsidR="00156D52">
        <w:t xml:space="preserve"> </w:t>
      </w:r>
      <w:r w:rsidRPr="00BC5FA0">
        <w:t xml:space="preserve">LCD display </w:t>
      </w:r>
      <w:r w:rsidR="00CF35AE">
        <w:t xml:space="preserve">that is </w:t>
      </w:r>
      <w:r w:rsidRPr="00BC5FA0">
        <w:t>placed on top of back-lit paper document</w:t>
      </w:r>
      <w:r w:rsidR="00156D52">
        <w:t>s</w:t>
      </w:r>
      <w:r w:rsidRPr="00BC5FA0">
        <w:t xml:space="preserve">. The </w:t>
      </w:r>
      <w:proofErr w:type="spellStart"/>
      <w:r w:rsidR="0025125C">
        <w:t>t</w:t>
      </w:r>
      <w:r w:rsidR="00CB54A9">
        <w:t>Pad</w:t>
      </w:r>
      <w:proofErr w:type="spellEnd"/>
      <w:r w:rsidR="00CB54A9">
        <w:t xml:space="preserve"> </w:t>
      </w:r>
      <w:r w:rsidRPr="00BC5FA0">
        <w:t xml:space="preserve">uses an external </w:t>
      </w:r>
      <w:r w:rsidR="00D01B4E">
        <w:t xml:space="preserve">camera and </w:t>
      </w:r>
      <w:r w:rsidR="00D01B4E" w:rsidRPr="00BC5FA0">
        <w:t xml:space="preserve">feature </w:t>
      </w:r>
      <w:r w:rsidR="00D01B4E">
        <w:t>matching algorithms to identify the document</w:t>
      </w:r>
      <w:r w:rsidRPr="00BC5FA0">
        <w:t xml:space="preserve"> and </w:t>
      </w:r>
      <w:r w:rsidR="00D01B4E">
        <w:t>to determine</w:t>
      </w:r>
      <w:r w:rsidR="00237C9B">
        <w:t xml:space="preserve"> its location and </w:t>
      </w:r>
      <w:r w:rsidRPr="00BC5FA0">
        <w:t xml:space="preserve">orientation. We </w:t>
      </w:r>
      <w:r w:rsidR="0025125C">
        <w:t xml:space="preserve">report </w:t>
      </w:r>
      <w:r w:rsidR="00D01B4E">
        <w:t xml:space="preserve">on </w:t>
      </w:r>
      <w:r w:rsidRPr="00BC5FA0">
        <w:t>user feedback</w:t>
      </w:r>
      <w:r w:rsidR="00156D52">
        <w:t xml:space="preserve"> </w:t>
      </w:r>
      <w:r w:rsidRPr="00BC5FA0">
        <w:t xml:space="preserve">and elaborate on the </w:t>
      </w:r>
      <w:r w:rsidR="00D01B4E">
        <w:t xml:space="preserve">salient </w:t>
      </w:r>
      <w:r w:rsidRPr="00BC5FA0">
        <w:t>technical challenges for</w:t>
      </w:r>
      <w:r w:rsidR="00E41CD9">
        <w:t xml:space="preserve"> </w:t>
      </w:r>
      <w:r w:rsidR="00156D52">
        <w:t xml:space="preserve">cAR </w:t>
      </w:r>
      <w:r w:rsidR="00E41CD9">
        <w:t>devices.</w:t>
      </w:r>
    </w:p>
    <w:p w14:paraId="20433E1C" w14:textId="77777777" w:rsidR="008B197E" w:rsidRDefault="008B197E">
      <w:pPr>
        <w:spacing w:before="120" w:after="0"/>
      </w:pPr>
      <w:r>
        <w:rPr>
          <w:b/>
          <w:sz w:val="24"/>
        </w:rPr>
        <w:t>Categories and Subject Descriptors</w:t>
      </w:r>
    </w:p>
    <w:p w14:paraId="4EB273D0" w14:textId="77777777" w:rsidR="008B197E" w:rsidRDefault="006E6BE0">
      <w:pPr>
        <w:spacing w:after="120"/>
        <w:rPr>
          <w:i/>
          <w:iCs/>
        </w:rPr>
      </w:pPr>
      <w:r>
        <w:t>H.5.2 Information Interfaces and Presentation: User Interfaces: Input Devices and Strategies, Interaction Styles.</w:t>
      </w:r>
    </w:p>
    <w:p w14:paraId="2F11E2E2" w14:textId="77777777" w:rsidR="008B197E" w:rsidRDefault="008B197E">
      <w:pPr>
        <w:spacing w:before="120" w:after="0"/>
      </w:pPr>
      <w:r>
        <w:rPr>
          <w:b/>
          <w:sz w:val="24"/>
        </w:rPr>
        <w:t>Keywords</w:t>
      </w:r>
    </w:p>
    <w:p w14:paraId="5C39B64A" w14:textId="77777777" w:rsidR="008B197E" w:rsidRDefault="00E41CD9">
      <w:pPr>
        <w:spacing w:after="120"/>
      </w:pPr>
      <w:r w:rsidRPr="00E41CD9">
        <w:t>Contact Augment</w:t>
      </w:r>
      <w:r w:rsidR="00C6429A">
        <w:t>ed Reality, Transparent Devices</w:t>
      </w:r>
      <w:r w:rsidR="000F7D72">
        <w:t>.</w:t>
      </w:r>
    </w:p>
    <w:p w14:paraId="2D132BF2" w14:textId="77777777" w:rsidR="008B197E" w:rsidRDefault="008B197E">
      <w:pPr>
        <w:pStyle w:val="Heading1"/>
        <w:spacing w:before="120"/>
      </w:pPr>
      <w:r>
        <w:t>INTRODUCTION</w:t>
      </w:r>
    </w:p>
    <w:p w14:paraId="6C5CEA06" w14:textId="081A8B3F" w:rsidR="00DC0621" w:rsidRDefault="003B4B68" w:rsidP="00022983">
      <w:r>
        <w:t>Novel</w:t>
      </w:r>
      <w:r w:rsidR="00E41CD9">
        <w:t xml:space="preserve"> transparent display</w:t>
      </w:r>
      <w:r w:rsidR="00C96A1C">
        <w:t xml:space="preserve"> technologies</w:t>
      </w:r>
      <w:r w:rsidR="00E41CD9">
        <w:t xml:space="preserve"> allow user</w:t>
      </w:r>
      <w:r w:rsidR="00870740">
        <w:t>s</w:t>
      </w:r>
      <w:r w:rsidR="00E41CD9">
        <w:t xml:space="preserve"> to view</w:t>
      </w:r>
      <w:r w:rsidR="00870740">
        <w:t xml:space="preserve"> </w:t>
      </w:r>
      <w:r w:rsidR="00E41CD9">
        <w:t>virtual content and physical objects</w:t>
      </w:r>
      <w:r w:rsidR="00C96A1C">
        <w:t xml:space="preserve"> at once, </w:t>
      </w:r>
      <w:r w:rsidR="00C6429A">
        <w:t>enabling</w:t>
      </w:r>
      <w:r>
        <w:t xml:space="preserve"> </w:t>
      </w:r>
      <w:r w:rsidR="00C96A1C">
        <w:t xml:space="preserve">new forms of interaction. </w:t>
      </w:r>
      <w:r w:rsidR="006B2448">
        <w:t xml:space="preserve">Current </w:t>
      </w:r>
      <w:r w:rsidR="00C6429A">
        <w:t xml:space="preserve">research and conceptual designs portray transparent display mobile </w:t>
      </w:r>
      <w:r w:rsidR="00EC662D">
        <w:t>interactions</w:t>
      </w:r>
      <w:r w:rsidR="00AC6562">
        <w:t xml:space="preserve"> [8, 9]</w:t>
      </w:r>
      <w:r w:rsidR="00E41CD9">
        <w:t xml:space="preserve"> </w:t>
      </w:r>
      <w:r w:rsidR="006B2448">
        <w:t xml:space="preserve">as extensions of </w:t>
      </w:r>
      <w:r w:rsidR="00160D1E">
        <w:t xml:space="preserve">mobile </w:t>
      </w:r>
      <w:r w:rsidR="00AC6562">
        <w:t>Augmented R</w:t>
      </w:r>
      <w:r w:rsidR="00012F8E">
        <w:t>eality</w:t>
      </w:r>
      <w:r w:rsidR="00AC6562">
        <w:t xml:space="preserve"> (AR)</w:t>
      </w:r>
      <w:r w:rsidR="00870740">
        <w:t>.</w:t>
      </w:r>
      <w:r w:rsidR="00C96A1C">
        <w:t xml:space="preserve"> Mobile </w:t>
      </w:r>
      <w:r w:rsidR="00AC6562">
        <w:t>AR</w:t>
      </w:r>
      <w:r w:rsidR="00C96A1C">
        <w:t xml:space="preserve"> overla</w:t>
      </w:r>
      <w:r w:rsidR="00210891">
        <w:t>y</w:t>
      </w:r>
      <w:r w:rsidR="00C96A1C">
        <w:t>s virtual content on</w:t>
      </w:r>
      <w:r w:rsidR="00012F8E">
        <w:t xml:space="preserve"> top of</w:t>
      </w:r>
      <w:r w:rsidR="00C96A1C">
        <w:t xml:space="preserve"> images </w:t>
      </w:r>
      <w:r w:rsidR="006B2448">
        <w:t xml:space="preserve">from </w:t>
      </w:r>
      <w:r w:rsidR="00E12DE2">
        <w:t>the real-</w:t>
      </w:r>
      <w:r w:rsidR="00C96A1C">
        <w:t>world</w:t>
      </w:r>
      <w:r w:rsidR="00EB6965">
        <w:t>,</w:t>
      </w:r>
      <w:r w:rsidR="00C96A1C">
        <w:t xml:space="preserve"> captured using </w:t>
      </w:r>
      <w:r w:rsidR="00313D08">
        <w:t xml:space="preserve">the mobile </w:t>
      </w:r>
      <w:r w:rsidR="00C96A1C">
        <w:t>camera.</w:t>
      </w:r>
      <w:r w:rsidR="00012F8E">
        <w:t xml:space="preserve"> </w:t>
      </w:r>
      <w:r w:rsidR="00EE1AB0">
        <w:t>T</w:t>
      </w:r>
      <w:r w:rsidR="00E12DE2">
        <w:t xml:space="preserve">ransparent </w:t>
      </w:r>
      <w:r w:rsidR="00EE1AB0">
        <w:t xml:space="preserve">display </w:t>
      </w:r>
      <w:r w:rsidR="00313D08">
        <w:t xml:space="preserve">mobile </w:t>
      </w:r>
      <w:r w:rsidR="00EE1AB0">
        <w:t xml:space="preserve">AR </w:t>
      </w:r>
      <w:r w:rsidR="00237C9B">
        <w:t>avoids</w:t>
      </w:r>
      <w:r w:rsidR="00012F8E">
        <w:t xml:space="preserve"> the digital image of the world as </w:t>
      </w:r>
      <w:r w:rsidR="00237C9B">
        <w:t>this</w:t>
      </w:r>
      <w:r w:rsidR="00160D1E">
        <w:t xml:space="preserve"> </w:t>
      </w:r>
      <w:r w:rsidR="006B2448">
        <w:t xml:space="preserve">can be </w:t>
      </w:r>
      <w:r w:rsidR="00AC6562">
        <w:t xml:space="preserve">seen </w:t>
      </w:r>
      <w:r w:rsidR="00012F8E">
        <w:t>directly with the naked eye.</w:t>
      </w:r>
      <w:r w:rsidR="002B2BB4">
        <w:t xml:space="preserve"> </w:t>
      </w:r>
    </w:p>
    <w:p w14:paraId="5389AE71" w14:textId="68161FE2" w:rsidR="00E41CD9" w:rsidRDefault="002B2BB4" w:rsidP="00022983">
      <w:r>
        <w:t xml:space="preserve">However, transparent display mobile AR </w:t>
      </w:r>
      <w:r w:rsidR="00AC6562">
        <w:t>faces cha</w:t>
      </w:r>
      <w:r w:rsidR="00313D08">
        <w:t>llenges</w:t>
      </w:r>
      <w:r w:rsidR="00DC0621">
        <w:t xml:space="preserve"> derived from the display transparency</w:t>
      </w:r>
      <w:r w:rsidR="00313D08">
        <w:t xml:space="preserve">. </w:t>
      </w:r>
      <w:r w:rsidR="009F5D1C">
        <w:t>T</w:t>
      </w:r>
      <w:r w:rsidR="00E12DE2">
        <w:t xml:space="preserve">o determine the pixel location of </w:t>
      </w:r>
      <w:r w:rsidR="000F7D72">
        <w:t xml:space="preserve">digital </w:t>
      </w:r>
      <w:r w:rsidR="00E12DE2">
        <w:t>content</w:t>
      </w:r>
      <w:r w:rsidR="00EB6965">
        <w:t>,</w:t>
      </w:r>
      <w:r w:rsidR="000F7D72">
        <w:t xml:space="preserve"> </w:t>
      </w:r>
      <w:r w:rsidR="00E12DE2">
        <w:t>t</w:t>
      </w:r>
      <w:r>
        <w:t xml:space="preserve">he </w:t>
      </w:r>
      <w:r w:rsidR="00313D08">
        <w:t xml:space="preserve">system </w:t>
      </w:r>
      <w:r w:rsidR="009F5D1C">
        <w:t xml:space="preserve">requires </w:t>
      </w:r>
      <w:r w:rsidR="00313D08">
        <w:t xml:space="preserve">the relative locations of </w:t>
      </w:r>
      <w:r w:rsidR="00731246">
        <w:t>world objects</w:t>
      </w:r>
      <w:r w:rsidR="00313D08">
        <w:t xml:space="preserve">, </w:t>
      </w:r>
      <w:r w:rsidR="00E12DE2">
        <w:t>the device</w:t>
      </w:r>
      <w:r w:rsidR="00EB6965">
        <w:t>,</w:t>
      </w:r>
      <w:r w:rsidR="00E12DE2">
        <w:t xml:space="preserve"> and </w:t>
      </w:r>
      <w:r w:rsidR="00313D08">
        <w:t>the user’</w:t>
      </w:r>
      <w:r w:rsidR="00E12DE2">
        <w:t xml:space="preserve">s head and </w:t>
      </w:r>
      <w:r w:rsidR="00313D08">
        <w:t xml:space="preserve">gaze. </w:t>
      </w:r>
      <w:r w:rsidR="009F5D1C">
        <w:t>Also, b</w:t>
      </w:r>
      <w:r>
        <w:t xml:space="preserve">inocular parallax </w:t>
      </w:r>
      <w:r w:rsidR="00313D08">
        <w:t>affect</w:t>
      </w:r>
      <w:r w:rsidR="00731246">
        <w:t>s</w:t>
      </w:r>
      <w:r w:rsidR="00313D08">
        <w:t xml:space="preserve"> </w:t>
      </w:r>
      <w:r w:rsidR="00E12DE2">
        <w:t xml:space="preserve">how users </w:t>
      </w:r>
      <w:r w:rsidR="00313D08">
        <w:t>perceive</w:t>
      </w:r>
      <w:r w:rsidR="00E12DE2">
        <w:t xml:space="preserve"> </w:t>
      </w:r>
      <w:r w:rsidR="00731246">
        <w:t xml:space="preserve">content alignment and </w:t>
      </w:r>
      <w:r w:rsidR="00E12DE2">
        <w:t xml:space="preserve">their capacity to perform </w:t>
      </w:r>
      <w:r w:rsidR="00731246">
        <w:t xml:space="preserve">touch </w:t>
      </w:r>
      <w:r w:rsidR="00E12DE2">
        <w:t>interactions</w:t>
      </w:r>
      <w:r w:rsidR="00731246">
        <w:t xml:space="preserve"> [</w:t>
      </w:r>
      <w:r w:rsidR="00731246">
        <w:fldChar w:fldCharType="begin"/>
      </w:r>
      <w:r w:rsidR="00731246">
        <w:instrText xml:space="preserve"> REF _Ref377660469 \r \h </w:instrText>
      </w:r>
      <w:r w:rsidR="00731246">
        <w:fldChar w:fldCharType="separate"/>
      </w:r>
      <w:r w:rsidR="00235356">
        <w:t>10</w:t>
      </w:r>
      <w:r w:rsidR="00731246">
        <w:fldChar w:fldCharType="end"/>
      </w:r>
      <w:r w:rsidR="00731246">
        <w:t>]</w:t>
      </w:r>
      <w:r>
        <w:t>.</w:t>
      </w:r>
      <w:r w:rsidR="00DC0621">
        <w:t xml:space="preserve"> These challenges of object tracking and binocular parallax are proportional to the distance between the device and the objects it augments. Conversely, when display and objects are in direct contact, the challenges are minimized. Direct contact provides spatial alignment between the display and the object, simplifying the </w:t>
      </w:r>
      <w:r w:rsidR="00DC0621" w:rsidRPr="00A863C3">
        <w:rPr>
          <w:i/>
        </w:rPr>
        <w:t>registration</w:t>
      </w:r>
      <w:r w:rsidR="00DC0621">
        <w:t xml:space="preserve"> and </w:t>
      </w:r>
      <w:r w:rsidR="00DC0621" w:rsidRPr="00A863C3">
        <w:rPr>
          <w:i/>
        </w:rPr>
        <w:t>rendering</w:t>
      </w:r>
      <w:r w:rsidR="00DC0621">
        <w:rPr>
          <w:i/>
        </w:rPr>
        <w:t xml:space="preserve"> </w:t>
      </w:r>
      <w:r w:rsidR="00DC0621">
        <w:t>processes [</w:t>
      </w:r>
      <w:r w:rsidR="00DC0621">
        <w:fldChar w:fldCharType="begin"/>
      </w:r>
      <w:r w:rsidR="00DC0621">
        <w:instrText xml:space="preserve"> REF _Ref351547952 \r \h </w:instrText>
      </w:r>
      <w:r w:rsidR="00DC0621">
        <w:fldChar w:fldCharType="separate"/>
      </w:r>
      <w:r w:rsidR="00235356">
        <w:t>2</w:t>
      </w:r>
      <w:r w:rsidR="00DC0621">
        <w:fldChar w:fldCharType="end"/>
      </w:r>
      <w:r w:rsidR="00DC0621">
        <w:t xml:space="preserve">, </w:t>
      </w:r>
      <w:r w:rsidR="00DC0621">
        <w:fldChar w:fldCharType="begin"/>
      </w:r>
      <w:r w:rsidR="00DC0621">
        <w:instrText xml:space="preserve"> REF _Ref352948081 \r \h </w:instrText>
      </w:r>
      <w:r w:rsidR="00DC0621">
        <w:fldChar w:fldCharType="separate"/>
      </w:r>
      <w:r w:rsidR="00235356">
        <w:t>4</w:t>
      </w:r>
      <w:r w:rsidR="00DC0621">
        <w:fldChar w:fldCharType="end"/>
      </w:r>
      <w:r w:rsidR="00DC0621">
        <w:t xml:space="preserve">]. </w:t>
      </w:r>
      <w:r w:rsidR="00DC0621">
        <w:rPr>
          <w:i/>
        </w:rPr>
        <w:t>R</w:t>
      </w:r>
      <w:r w:rsidR="00DC0621" w:rsidRPr="00A863C3">
        <w:rPr>
          <w:i/>
        </w:rPr>
        <w:t>egistration</w:t>
      </w:r>
      <w:r w:rsidR="00DC0621">
        <w:t xml:space="preserve"> is reduced to identifying the object below the device and calculating their relative 2D locations/orientations. </w:t>
      </w:r>
      <w:r w:rsidR="00DC0621">
        <w:rPr>
          <w:i/>
        </w:rPr>
        <w:t>R</w:t>
      </w:r>
      <w:r w:rsidR="00DC0621" w:rsidRPr="00A863C3">
        <w:rPr>
          <w:i/>
        </w:rPr>
        <w:t>endering</w:t>
      </w:r>
      <w:r w:rsidR="00DC0621">
        <w:t xml:space="preserve"> does not require perspective corrections.</w:t>
      </w:r>
      <w:r w:rsidR="008835B8">
        <w:t xml:space="preserve"> </w:t>
      </w:r>
    </w:p>
    <w:p w14:paraId="72FFCDDC" w14:textId="77777777" w:rsidR="00237C9B" w:rsidRDefault="00237C9B" w:rsidP="00237C9B">
      <w:pPr>
        <w:pStyle w:val="BodyText"/>
        <w:framePr w:w="4774" w:h="2071" w:hRule="exact" w:wrap="around" w:x="1090" w:y="12331"/>
      </w:pPr>
      <w:r>
        <w:t xml:space="preserve">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Copyrights for components of this work owned by others than ACM must be honored. Abstracting with credit is permitted. To copy otherwise, or republish, to post on servers or to redistribute to lists, requires prior specific permission and/or a fee. Request permissions from Permissions@acm.org. </w:t>
      </w:r>
    </w:p>
    <w:p w14:paraId="5A89770B" w14:textId="77777777" w:rsidR="00237C9B" w:rsidRDefault="00237C9B" w:rsidP="00237C9B">
      <w:pPr>
        <w:pStyle w:val="BodyText"/>
        <w:framePr w:w="4774" w:h="2071" w:hRule="exact" w:wrap="around" w:x="1090" w:y="12331"/>
      </w:pPr>
      <w:proofErr w:type="spellStart"/>
      <w:r>
        <w:t>PerDis</w:t>
      </w:r>
      <w:proofErr w:type="spellEnd"/>
      <w:r>
        <w:t xml:space="preserve"> '14, June 03 - 04 2014, Copenhagen, Denmark</w:t>
      </w:r>
    </w:p>
    <w:p w14:paraId="66A8C03A" w14:textId="5EA9F7DD" w:rsidR="00237C9B" w:rsidRDefault="00237C9B" w:rsidP="00237C9B">
      <w:pPr>
        <w:pStyle w:val="BodyText"/>
        <w:framePr w:w="4774" w:h="2071" w:hRule="exact" w:wrap="around" w:x="1090" w:y="12331"/>
      </w:pPr>
      <w:r>
        <w:t>Copyright 2014 ACM 978-1-4503-2952-1/14/06 $15.00.</w:t>
      </w:r>
    </w:p>
    <w:p w14:paraId="3C77DCA4" w14:textId="488A230A" w:rsidR="00C40BE3" w:rsidRDefault="0075305F" w:rsidP="00237C9B">
      <w:pPr>
        <w:pStyle w:val="BodyText"/>
        <w:framePr w:w="4774" w:h="2071" w:hRule="exact" w:wrap="around" w:x="1090" w:y="12331"/>
        <w:rPr>
          <w:iCs/>
        </w:rPr>
      </w:pPr>
      <w:hyperlink r:id="rId12" w:history="1">
        <w:r w:rsidR="00237C9B" w:rsidRPr="00237C9B">
          <w:rPr>
            <w:rStyle w:val="Hyperlink"/>
          </w:rPr>
          <w:t>http://dx.doi.org/10.1145/2611009.2611014</w:t>
        </w:r>
      </w:hyperlink>
    </w:p>
    <w:p w14:paraId="2262646C" w14:textId="064ED9D8" w:rsidR="008B197E" w:rsidRDefault="008F6DB5" w:rsidP="00022983">
      <w:r>
        <w:t xml:space="preserve">Our work </w:t>
      </w:r>
      <w:r w:rsidR="00976AE2">
        <w:t>explore</w:t>
      </w:r>
      <w:r>
        <w:t>s</w:t>
      </w:r>
      <w:r w:rsidR="00976AE2">
        <w:t xml:space="preserve"> the interaction</w:t>
      </w:r>
      <w:r w:rsidR="00057FC0">
        <w:t>s</w:t>
      </w:r>
      <w:r w:rsidR="00976AE2">
        <w:t xml:space="preserve"> </w:t>
      </w:r>
      <w:r w:rsidR="00057FC0">
        <w:t>between transparent display</w:t>
      </w:r>
      <w:r w:rsidR="00976AE2">
        <w:t xml:space="preserve"> </w:t>
      </w:r>
      <w:r w:rsidR="00057FC0">
        <w:t xml:space="preserve">mobile devices and physical objects directly underneath and in contact with the display; we call it </w:t>
      </w:r>
      <w:r w:rsidR="00F63CFF" w:rsidRPr="00DC0621">
        <w:rPr>
          <w:i/>
        </w:rPr>
        <w:t>Contact Augmented Reality</w:t>
      </w:r>
      <w:r w:rsidR="00870740">
        <w:t xml:space="preserve"> (cAR)</w:t>
      </w:r>
      <w:r w:rsidR="003517E4">
        <w:t>.</w:t>
      </w:r>
      <w:r w:rsidR="00E41CD9">
        <w:t xml:space="preserve"> </w:t>
      </w:r>
      <w:proofErr w:type="gramStart"/>
      <w:r w:rsidR="00F63CFF">
        <w:t>cAR</w:t>
      </w:r>
      <w:proofErr w:type="gramEnd"/>
      <w:r w:rsidR="00F63CFF">
        <w:t xml:space="preserve"> </w:t>
      </w:r>
      <w:r w:rsidR="00870740">
        <w:t xml:space="preserve">renders </w:t>
      </w:r>
      <w:r w:rsidR="00F63CFF">
        <w:rPr>
          <w:lang w:val="en-CA"/>
        </w:rPr>
        <w:t xml:space="preserve">virtual content </w:t>
      </w:r>
      <w:r w:rsidR="00E12DE2">
        <w:rPr>
          <w:lang w:val="en-CA"/>
        </w:rPr>
        <w:t>on top of</w:t>
      </w:r>
      <w:r w:rsidR="00F63CFF">
        <w:rPr>
          <w:lang w:val="en-CA"/>
        </w:rPr>
        <w:t xml:space="preserve"> physical artefact</w:t>
      </w:r>
      <w:r w:rsidR="00AC6562">
        <w:rPr>
          <w:lang w:val="en-CA"/>
        </w:rPr>
        <w:t>s</w:t>
      </w:r>
      <w:r w:rsidR="00FB0D9E">
        <w:t>,</w:t>
      </w:r>
      <w:r w:rsidR="00A65B08">
        <w:t xml:space="preserve"> such as </w:t>
      </w:r>
      <w:r>
        <w:t xml:space="preserve">maps </w:t>
      </w:r>
      <w:r w:rsidR="004D555E">
        <w:t>[</w:t>
      </w:r>
      <w:r w:rsidR="004D555E">
        <w:fldChar w:fldCharType="begin"/>
      </w:r>
      <w:r w:rsidR="004D555E">
        <w:instrText xml:space="preserve"> REF _Ref377731328 \r \h </w:instrText>
      </w:r>
      <w:r w:rsidR="004D555E">
        <w:fldChar w:fldCharType="separate"/>
      </w:r>
      <w:r w:rsidR="00235356">
        <w:t>19</w:t>
      </w:r>
      <w:r w:rsidR="004D555E">
        <w:fldChar w:fldCharType="end"/>
      </w:r>
      <w:r w:rsidR="004D555E">
        <w:t>]</w:t>
      </w:r>
      <w:r w:rsidR="003517E4">
        <w:t xml:space="preserve"> or </w:t>
      </w:r>
      <w:r>
        <w:t>text documents</w:t>
      </w:r>
      <w:r w:rsidR="003517E4">
        <w:t xml:space="preserve"> [</w:t>
      </w:r>
      <w:r w:rsidR="003517E4">
        <w:fldChar w:fldCharType="begin"/>
      </w:r>
      <w:r w:rsidR="003517E4">
        <w:instrText xml:space="preserve"> REF _Ref352686061 \r \h </w:instrText>
      </w:r>
      <w:r w:rsidR="003517E4">
        <w:fldChar w:fldCharType="separate"/>
      </w:r>
      <w:r w:rsidR="00235356">
        <w:t>1</w:t>
      </w:r>
      <w:r w:rsidR="003517E4">
        <w:fldChar w:fldCharType="end"/>
      </w:r>
      <w:r w:rsidR="00E41CD9">
        <w:t>]</w:t>
      </w:r>
      <w:r w:rsidR="0066176E">
        <w:t>, while preserving the affordances of tangible objects</w:t>
      </w:r>
      <w:r w:rsidR="00E41CD9">
        <w:t>. A user browsing a physical foldout of a map can place a cAR device on top of it to highlight points of interest, draw routes</w:t>
      </w:r>
      <w:r w:rsidR="003A79EB">
        <w:t>,</w:t>
      </w:r>
      <w:r w:rsidR="00E41CD9">
        <w:t xml:space="preserve"> and make notes on the device, without affecting the </w:t>
      </w:r>
      <w:r w:rsidR="007000C9">
        <w:t xml:space="preserve">paper </w:t>
      </w:r>
      <w:r w:rsidR="00E41CD9">
        <w:t>map</w:t>
      </w:r>
      <w:r w:rsidR="007000C9">
        <w:t>. The cAR</w:t>
      </w:r>
      <w:r w:rsidR="00E41CD9">
        <w:t xml:space="preserve"> device can be lifted-off so that the user can continue browsing the physical map, flipping parts of it</w:t>
      </w:r>
      <w:r w:rsidR="007000C9">
        <w:t xml:space="preserve"> and</w:t>
      </w:r>
      <w:r w:rsidR="00E41CD9">
        <w:t xml:space="preserve"> che</w:t>
      </w:r>
      <w:r w:rsidR="00AC695B">
        <w:t xml:space="preserve">cking legends without losing </w:t>
      </w:r>
      <w:r w:rsidR="00E41CD9">
        <w:t xml:space="preserve">context. </w:t>
      </w:r>
      <w:r w:rsidR="00AC695B">
        <w:t>R</w:t>
      </w:r>
      <w:r w:rsidR="000F63F6">
        <w:t xml:space="preserve">esting the device on the map </w:t>
      </w:r>
      <w:r w:rsidR="00EE1AB0">
        <w:t xml:space="preserve">again </w:t>
      </w:r>
      <w:r w:rsidR="00AC695B">
        <w:t xml:space="preserve">allows </w:t>
      </w:r>
      <w:r w:rsidR="000F63F6">
        <w:t>t</w:t>
      </w:r>
      <w:r w:rsidR="00E41CD9">
        <w:t xml:space="preserve">he user </w:t>
      </w:r>
      <w:r w:rsidR="00AC695B">
        <w:t xml:space="preserve">to access other </w:t>
      </w:r>
      <w:r w:rsidR="00E41CD9">
        <w:t>virtual content, such as videos or images associated with a specifi</w:t>
      </w:r>
      <w:r w:rsidR="000F63F6">
        <w:t xml:space="preserve">c </w:t>
      </w:r>
      <w:r w:rsidR="00AC695B">
        <w:t>point of</w:t>
      </w:r>
      <w:r w:rsidR="000F63F6">
        <w:t xml:space="preserve"> interest</w:t>
      </w:r>
      <w:r w:rsidR="00E41CD9">
        <w:t xml:space="preserve">. </w:t>
      </w:r>
      <w:r w:rsidR="00EE1AB0">
        <w:t xml:space="preserve">Finally, the </w:t>
      </w:r>
      <w:r w:rsidR="000F63F6">
        <w:t xml:space="preserve">cAR device </w:t>
      </w:r>
      <w:r w:rsidR="00EE1AB0">
        <w:t xml:space="preserve">shows user created content </w:t>
      </w:r>
      <w:r w:rsidR="000F63F6">
        <w:t xml:space="preserve">as the user </w:t>
      </w:r>
      <w:r w:rsidR="00921834">
        <w:t xml:space="preserve">re-visits </w:t>
      </w:r>
      <w:r w:rsidR="00E41CD9">
        <w:t>previously</w:t>
      </w:r>
      <w:r w:rsidR="00AC6845">
        <w:t xml:space="preserve"> </w:t>
      </w:r>
      <w:r w:rsidR="00E41CD9">
        <w:t>annotated regions.</w:t>
      </w:r>
    </w:p>
    <w:p w14:paraId="33B3537C" w14:textId="6AC853D4" w:rsidR="003D6E23" w:rsidRDefault="001020AA" w:rsidP="00022983">
      <w:r>
        <w:t xml:space="preserve">In this paper </w:t>
      </w:r>
      <w:r w:rsidR="00CF5468">
        <w:t xml:space="preserve">we introduce cAR and </w:t>
      </w:r>
      <w:r w:rsidR="00F63CFF">
        <w:t xml:space="preserve">identify </w:t>
      </w:r>
      <w:r>
        <w:t xml:space="preserve">a set of cAR </w:t>
      </w:r>
      <w:r w:rsidR="00F63CFF">
        <w:t>interaction techniques</w:t>
      </w:r>
      <w:r w:rsidR="00ED0C74">
        <w:t xml:space="preserve">. </w:t>
      </w:r>
      <w:r>
        <w:t xml:space="preserve">To explore such techniques we built </w:t>
      </w:r>
      <w:r w:rsidR="00E41CD9">
        <w:t xml:space="preserve">two </w:t>
      </w:r>
      <w:proofErr w:type="spellStart"/>
      <w:r w:rsidR="00E41CD9">
        <w:t>cAR</w:t>
      </w:r>
      <w:proofErr w:type="spellEnd"/>
      <w:r w:rsidR="00E41CD9">
        <w:t xml:space="preserve"> prototypes</w:t>
      </w:r>
      <w:r>
        <w:t xml:space="preserve"> (</w:t>
      </w:r>
      <w:r>
        <w:fldChar w:fldCharType="begin"/>
      </w:r>
      <w:r>
        <w:instrText xml:space="preserve"> REF _Ref351558793 \h </w:instrText>
      </w:r>
      <w:r>
        <w:fldChar w:fldCharType="separate"/>
      </w:r>
      <w:r w:rsidR="00235356">
        <w:t xml:space="preserve">Figure </w:t>
      </w:r>
      <w:r w:rsidR="00235356">
        <w:rPr>
          <w:noProof/>
        </w:rPr>
        <w:t>1</w:t>
      </w:r>
      <w:r>
        <w:fldChar w:fldCharType="end"/>
      </w:r>
      <w:r>
        <w:t>)</w:t>
      </w:r>
      <w:r w:rsidR="00E41CD9">
        <w:t xml:space="preserve">. </w:t>
      </w:r>
      <w:r>
        <w:t xml:space="preserve">A </w:t>
      </w:r>
      <w:r w:rsidR="00921834">
        <w:t xml:space="preserve">first </w:t>
      </w:r>
      <w:r w:rsidR="00921834" w:rsidRPr="00BC5FA0">
        <w:t>low-</w:t>
      </w:r>
      <w:r>
        <w:t>fidelity</w:t>
      </w:r>
      <w:r w:rsidR="00921834">
        <w:t xml:space="preserve"> prototype consists of an interactive tabletop and transparent</w:t>
      </w:r>
      <w:r w:rsidR="00921834" w:rsidRPr="00BC5FA0">
        <w:t xml:space="preserve"> </w:t>
      </w:r>
      <w:r w:rsidR="00921834">
        <w:t xml:space="preserve">acrylic </w:t>
      </w:r>
      <w:r w:rsidR="00921834" w:rsidRPr="00BC5FA0">
        <w:t>tangibles</w:t>
      </w:r>
      <w:r w:rsidR="00921834">
        <w:t xml:space="preserve"> (Figure 3)</w:t>
      </w:r>
      <w:r w:rsidR="00921834" w:rsidRPr="00BC5FA0">
        <w:t xml:space="preserve">. </w:t>
      </w:r>
      <w:r w:rsidR="00921834">
        <w:t>A higher-</w:t>
      </w:r>
      <w:r>
        <w:t>fidelity</w:t>
      </w:r>
      <w:r w:rsidR="00921834">
        <w:t xml:space="preserve"> prototype, called </w:t>
      </w:r>
      <w:proofErr w:type="spellStart"/>
      <w:r w:rsidR="00921834">
        <w:t>tPad</w:t>
      </w:r>
      <w:proofErr w:type="spellEnd"/>
      <w:r w:rsidR="00921834">
        <w:t xml:space="preserve">, uses </w:t>
      </w:r>
      <w:r w:rsidR="00921834" w:rsidRPr="00BC5FA0">
        <w:t xml:space="preserve">a </w:t>
      </w:r>
      <w:r w:rsidR="00921834">
        <w:t>touch-enable</w:t>
      </w:r>
      <w:r w:rsidR="00801DCC">
        <w:t>d</w:t>
      </w:r>
      <w:r w:rsidR="00921834">
        <w:t xml:space="preserve"> </w:t>
      </w:r>
      <w:r w:rsidR="00B91C5C">
        <w:t>semi-transparent</w:t>
      </w:r>
      <w:r w:rsidR="00B91C5C" w:rsidRPr="00BC5FA0">
        <w:t xml:space="preserve"> </w:t>
      </w:r>
      <w:r w:rsidR="00921834" w:rsidRPr="00BC5FA0">
        <w:t>7</w:t>
      </w:r>
      <w:r w:rsidR="00921834">
        <w:rPr>
          <w:lang w:val="en-CA"/>
        </w:rPr>
        <w:t>”</w:t>
      </w:r>
      <w:r w:rsidR="00921834">
        <w:t xml:space="preserve"> </w:t>
      </w:r>
      <w:r w:rsidR="00921834" w:rsidRPr="00BC5FA0">
        <w:t xml:space="preserve">LCD display </w:t>
      </w:r>
      <w:r w:rsidR="00CF35AE">
        <w:t xml:space="preserve">that is </w:t>
      </w:r>
      <w:r w:rsidR="00921834" w:rsidRPr="00BC5FA0">
        <w:t xml:space="preserve">placed on top of back-lit </w:t>
      </w:r>
      <w:r w:rsidR="00921834" w:rsidRPr="00BC5FA0">
        <w:lastRenderedPageBreak/>
        <w:t>paper document</w:t>
      </w:r>
      <w:r w:rsidR="00921834">
        <w:t>s (Figure 4)</w:t>
      </w:r>
      <w:r w:rsidR="00921834" w:rsidRPr="00BC5FA0">
        <w:t>.</w:t>
      </w:r>
      <w:r w:rsidR="00921834">
        <w:t xml:space="preserve"> </w:t>
      </w:r>
      <w:r w:rsidR="00485DD3">
        <w:t>W</w:t>
      </w:r>
      <w:r w:rsidR="00ED0C74">
        <w:t xml:space="preserve">e show how cAR can be applied to </w:t>
      </w:r>
      <w:r w:rsidR="00485DD3">
        <w:t xml:space="preserve">the sample </w:t>
      </w:r>
      <w:r w:rsidR="00ED0C74">
        <w:t>app</w:t>
      </w:r>
      <w:r w:rsidR="003517E4">
        <w:t>lication area</w:t>
      </w:r>
      <w:r w:rsidR="00485DD3">
        <w:t xml:space="preserve"> of </w:t>
      </w:r>
      <w:r w:rsidR="003517E4">
        <w:t>active reading</w:t>
      </w:r>
      <w:r w:rsidR="00801DCC">
        <w:t>,</w:t>
      </w:r>
      <w:r w:rsidR="00485DD3">
        <w:t xml:space="preserve"> </w:t>
      </w:r>
      <w:r w:rsidR="00ED0C74">
        <w:t>leverag</w:t>
      </w:r>
      <w:r w:rsidR="003517E4">
        <w:t>ing the affordances of paper</w:t>
      </w:r>
      <w:r w:rsidR="00ED0C74">
        <w:t xml:space="preserve"> and </w:t>
      </w:r>
      <w:r w:rsidR="001D47D3">
        <w:t>digital systems [</w:t>
      </w:r>
      <w:r w:rsidR="001D47D3">
        <w:fldChar w:fldCharType="begin"/>
      </w:r>
      <w:r w:rsidR="001D47D3">
        <w:instrText xml:space="preserve"> REF _Ref377926876 \r \h </w:instrText>
      </w:r>
      <w:r w:rsidR="001D47D3">
        <w:fldChar w:fldCharType="separate"/>
      </w:r>
      <w:r w:rsidR="00235356">
        <w:t>6</w:t>
      </w:r>
      <w:r w:rsidR="001D47D3">
        <w:fldChar w:fldCharType="end"/>
      </w:r>
      <w:r w:rsidR="001D47D3">
        <w:t xml:space="preserve">, </w:t>
      </w:r>
      <w:r w:rsidR="007E6157">
        <w:fldChar w:fldCharType="begin"/>
      </w:r>
      <w:r w:rsidR="007E6157">
        <w:instrText xml:space="preserve"> REF _Ref352437419 \r \h </w:instrText>
      </w:r>
      <w:r w:rsidR="007E6157">
        <w:fldChar w:fldCharType="separate"/>
      </w:r>
      <w:r w:rsidR="00235356">
        <w:t>14</w:t>
      </w:r>
      <w:r w:rsidR="007E6157">
        <w:fldChar w:fldCharType="end"/>
      </w:r>
      <w:r w:rsidR="001D47D3">
        <w:t xml:space="preserve">, </w:t>
      </w:r>
      <w:proofErr w:type="gramStart"/>
      <w:r w:rsidR="001D47D3">
        <w:fldChar w:fldCharType="begin"/>
      </w:r>
      <w:r w:rsidR="001D47D3">
        <w:instrText xml:space="preserve"> REF _Ref352437073 \r \h </w:instrText>
      </w:r>
      <w:r w:rsidR="001D47D3">
        <w:fldChar w:fldCharType="separate"/>
      </w:r>
      <w:r w:rsidR="00235356">
        <w:t>17</w:t>
      </w:r>
      <w:r w:rsidR="001D47D3">
        <w:fldChar w:fldCharType="end"/>
      </w:r>
      <w:proofErr w:type="gramEnd"/>
      <w:r w:rsidR="00154822">
        <w:t>]</w:t>
      </w:r>
      <w:r w:rsidR="00485DD3">
        <w:t xml:space="preserve">. Finally, we </w:t>
      </w:r>
      <w:r w:rsidR="00154822">
        <w:t xml:space="preserve">gather </w:t>
      </w:r>
      <w:r w:rsidR="00485DD3">
        <w:t>user feedback</w:t>
      </w:r>
      <w:r w:rsidR="00154822">
        <w:t xml:space="preserve"> and discuss</w:t>
      </w:r>
      <w:r w:rsidR="00154822" w:rsidRPr="00BC5FA0">
        <w:t xml:space="preserve"> the technical challenges</w:t>
      </w:r>
      <w:r w:rsidR="00154822">
        <w:t xml:space="preserve"> of</w:t>
      </w:r>
      <w:r w:rsidR="00154822" w:rsidRPr="00BC5FA0">
        <w:t xml:space="preserve"> </w:t>
      </w:r>
      <w:r w:rsidR="00154822">
        <w:t>cAR.</w:t>
      </w:r>
    </w:p>
    <w:p w14:paraId="01968422" w14:textId="77777777" w:rsidR="008B197E" w:rsidRDefault="00E26785" w:rsidP="00E26785">
      <w:pPr>
        <w:pStyle w:val="Heading1"/>
      </w:pPr>
      <w:r w:rsidRPr="00E26785">
        <w:t xml:space="preserve">CONTACT AUGMENTED REALITY </w:t>
      </w:r>
    </w:p>
    <w:p w14:paraId="0657B5CA" w14:textId="02EDC39D" w:rsidR="00000BCC" w:rsidRDefault="00115A3F" w:rsidP="00170423">
      <w:r>
        <w:t xml:space="preserve">Our conceptualization and implementation of cAR is guided by the vision </w:t>
      </w:r>
      <w:r w:rsidR="00FE3AAD">
        <w:t>that</w:t>
      </w:r>
      <w:r w:rsidR="00841AB8">
        <w:t xml:space="preserve"> </w:t>
      </w:r>
      <w:r>
        <w:t xml:space="preserve">printed material </w:t>
      </w:r>
      <w:r w:rsidR="00FE3AAD">
        <w:t xml:space="preserve">is </w:t>
      </w:r>
      <w:r w:rsidR="00A32096">
        <w:t xml:space="preserve">intertwined with </w:t>
      </w:r>
      <w:r w:rsidR="00841AB8">
        <w:t xml:space="preserve">rich amounts of digital </w:t>
      </w:r>
      <w:r w:rsidR="00A32096">
        <w:t>content</w:t>
      </w:r>
      <w:r>
        <w:t xml:space="preserve">. Wall posters, newspapers, book pages, are </w:t>
      </w:r>
      <w:r w:rsidR="00A32096">
        <w:t xml:space="preserve">all </w:t>
      </w:r>
      <w:r>
        <w:t xml:space="preserve">associated with far more content, and in much </w:t>
      </w:r>
      <w:r w:rsidR="008461DF">
        <w:t xml:space="preserve">more </w:t>
      </w:r>
      <w:r>
        <w:t>diverse formats</w:t>
      </w:r>
      <w:r w:rsidR="00000BCC">
        <w:t xml:space="preserve"> (multimedia)</w:t>
      </w:r>
      <w:r>
        <w:t xml:space="preserve">, than is possible to etch in ink. </w:t>
      </w:r>
      <w:r w:rsidR="00AC2292">
        <w:t xml:space="preserve">With cAR, associated content can be retrieved by simply placing </w:t>
      </w:r>
      <w:r w:rsidR="00000BCC">
        <w:t>a transparent-display mobile</w:t>
      </w:r>
      <w:r w:rsidR="00AC2292">
        <w:t xml:space="preserve"> device directly on top of the object, be it a poster, map, or newspaper. </w:t>
      </w:r>
      <w:r w:rsidR="00000BCC">
        <w:t xml:space="preserve">While existing devices already offer access to digital information by means of mobile AR, cAR is based on the notion that interactions with the digital </w:t>
      </w:r>
      <w:r w:rsidR="005A19EF">
        <w:t xml:space="preserve">can be </w:t>
      </w:r>
      <w:r w:rsidR="00000BCC">
        <w:t>enriched by the tangibility of physical</w:t>
      </w:r>
      <w:r w:rsidR="005A19EF">
        <w:t>ly</w:t>
      </w:r>
      <w:r w:rsidR="00000BCC">
        <w:t xml:space="preserve"> moving a device on </w:t>
      </w:r>
      <w:r w:rsidR="000103B8">
        <w:t xml:space="preserve">top of </w:t>
      </w:r>
      <w:r w:rsidR="00000BCC">
        <w:t>the augmented object.</w:t>
      </w:r>
    </w:p>
    <w:p w14:paraId="6DE5CB04" w14:textId="77777777" w:rsidR="00E26785" w:rsidRDefault="00000BCC" w:rsidP="00170423">
      <w:r>
        <w:t>We identify</w:t>
      </w:r>
      <w:r w:rsidR="00E26785">
        <w:t xml:space="preserve"> </w:t>
      </w:r>
      <w:r w:rsidR="00AC2292">
        <w:t xml:space="preserve">three categories of </w:t>
      </w:r>
      <w:r w:rsidR="00E26785">
        <w:t xml:space="preserve">interaction techniques for cAR devices: </w:t>
      </w:r>
      <w:r>
        <w:t xml:space="preserve">First, </w:t>
      </w:r>
      <w:r w:rsidR="00E26785" w:rsidRPr="00924D07">
        <w:rPr>
          <w:i/>
        </w:rPr>
        <w:t>contact-based</w:t>
      </w:r>
      <w:r>
        <w:t xml:space="preserve"> interactions</w:t>
      </w:r>
      <w:r w:rsidR="00AC2292">
        <w:t>,</w:t>
      </w:r>
      <w:r w:rsidR="00E26785">
        <w:t xml:space="preserve"> </w:t>
      </w:r>
      <w:r>
        <w:t>e.g</w:t>
      </w:r>
      <w:r w:rsidR="00AC2292">
        <w:t xml:space="preserve">. </w:t>
      </w:r>
      <w:r w:rsidR="00E26785">
        <w:t xml:space="preserve">placing the </w:t>
      </w:r>
      <w:r w:rsidR="00132D32">
        <w:t xml:space="preserve">device </w:t>
      </w:r>
      <w:r w:rsidR="00E26785">
        <w:t xml:space="preserve">on </w:t>
      </w:r>
      <w:r w:rsidR="00AC2292">
        <w:t xml:space="preserve">a </w:t>
      </w:r>
      <w:r w:rsidR="00E26785">
        <w:t xml:space="preserve">newspaper </w:t>
      </w:r>
      <w:r w:rsidR="00AC2292">
        <w:t>could retrieve additional data about that object</w:t>
      </w:r>
      <w:r>
        <w:t xml:space="preserve"> </w:t>
      </w:r>
      <w:r w:rsidR="00AC2292">
        <w:t xml:space="preserve">such as </w:t>
      </w:r>
      <w:r>
        <w:t xml:space="preserve">audio or </w:t>
      </w:r>
      <w:r w:rsidR="00924D07">
        <w:t>video.</w:t>
      </w:r>
      <w:r w:rsidR="00AC2292">
        <w:t xml:space="preserve"> </w:t>
      </w:r>
      <w:r w:rsidR="00924D07">
        <w:t>S</w:t>
      </w:r>
      <w:r>
        <w:t xml:space="preserve">econd, </w:t>
      </w:r>
      <w:r w:rsidR="00924D07" w:rsidRPr="00924D07">
        <w:rPr>
          <w:i/>
        </w:rPr>
        <w:t>off-contact</w:t>
      </w:r>
      <w:r w:rsidR="00924D07">
        <w:t xml:space="preserve"> interactions, e.g. information between devices can be easily exchanged by stacking one on top of another. </w:t>
      </w:r>
      <w:r w:rsidR="008260B1">
        <w:t xml:space="preserve">Third, </w:t>
      </w:r>
      <w:r w:rsidR="008260B1" w:rsidRPr="00924D07">
        <w:rPr>
          <w:i/>
        </w:rPr>
        <w:t>content-aware</w:t>
      </w:r>
      <w:r w:rsidR="008260B1">
        <w:t xml:space="preserve"> interactions, e.g. tapping on words triggers</w:t>
      </w:r>
      <w:r w:rsidR="00924D07">
        <w:t xml:space="preserve"> </w:t>
      </w:r>
      <w:r w:rsidR="00FE3AAD">
        <w:t>a search</w:t>
      </w:r>
      <w:r w:rsidR="00924D07">
        <w:t xml:space="preserve">. </w:t>
      </w:r>
      <w:r w:rsidR="00BA6BAE">
        <w:t>Other i</w:t>
      </w:r>
      <w:r>
        <w:t xml:space="preserve">nteractions within these categories </w:t>
      </w:r>
      <w:r w:rsidR="00AC2292">
        <w:t xml:space="preserve">include content </w:t>
      </w:r>
      <w:r w:rsidR="00BA6BAE">
        <w:t>extraction, scribble</w:t>
      </w:r>
      <w:r w:rsidR="00E26785">
        <w:t xml:space="preserve"> triggers, orientation to content, </w:t>
      </w:r>
      <w:r w:rsidR="001F329E">
        <w:t xml:space="preserve">and </w:t>
      </w:r>
      <w:r w:rsidR="00E26785">
        <w:t>f</w:t>
      </w:r>
      <w:r w:rsidR="00FE3AAD">
        <w:t>lipping for dual-side</w:t>
      </w:r>
      <w:r w:rsidR="001F329E">
        <w:t xml:space="preserve"> access</w:t>
      </w:r>
      <w:r w:rsidR="00E26785">
        <w:t xml:space="preserve">. </w:t>
      </w:r>
    </w:p>
    <w:p w14:paraId="23AA4C7A" w14:textId="77777777" w:rsidR="000A3ACD" w:rsidRDefault="00AC2292" w:rsidP="00170423">
      <w:r>
        <w:t xml:space="preserve">For cAR to operate, </w:t>
      </w:r>
      <w:r w:rsidR="00037D46">
        <w:t>t</w:t>
      </w:r>
      <w:r w:rsidR="00E26785">
        <w:t xml:space="preserve">he fundamental requirement is to establish a frame of reference </w:t>
      </w:r>
      <w:r w:rsidR="00BA6BAE">
        <w:t xml:space="preserve">between the device and </w:t>
      </w:r>
      <w:r w:rsidR="00E26785">
        <w:t xml:space="preserve">the object </w:t>
      </w:r>
      <w:r w:rsidR="00BA6BAE">
        <w:t xml:space="preserve">to augment </w:t>
      </w:r>
      <w:r w:rsidR="00E26785">
        <w:t xml:space="preserve">(a coordinate system). </w:t>
      </w:r>
      <w:proofErr w:type="gramStart"/>
      <w:r w:rsidR="00115A3F">
        <w:t>cAR</w:t>
      </w:r>
      <w:proofErr w:type="gramEnd"/>
      <w:r w:rsidR="00115A3F">
        <w:t xml:space="preserve"> </w:t>
      </w:r>
      <w:r w:rsidR="00BA6BAE">
        <w:t>interactions require</w:t>
      </w:r>
      <w:r w:rsidR="00115A3F">
        <w:t xml:space="preserve"> </w:t>
      </w:r>
      <w:r w:rsidR="00BA6BAE">
        <w:t xml:space="preserve">knowing </w:t>
      </w:r>
      <w:r w:rsidR="00115A3F">
        <w:t xml:space="preserve">the </w:t>
      </w:r>
      <w:r w:rsidR="00BA6BAE">
        <w:t xml:space="preserve">2D </w:t>
      </w:r>
      <w:r w:rsidR="00115A3F">
        <w:t xml:space="preserve">location </w:t>
      </w:r>
      <w:r w:rsidR="00BA6BAE">
        <w:t>of the device</w:t>
      </w:r>
      <w:r w:rsidR="00115A3F">
        <w:t xml:space="preserve"> </w:t>
      </w:r>
      <w:r w:rsidR="00BA6BAE">
        <w:t xml:space="preserve">relative to </w:t>
      </w:r>
      <w:r w:rsidR="00115A3F">
        <w:t xml:space="preserve">the </w:t>
      </w:r>
      <w:r w:rsidR="00BA6BAE">
        <w:t xml:space="preserve">origin </w:t>
      </w:r>
      <w:r w:rsidR="00115A3F">
        <w:t xml:space="preserve">of </w:t>
      </w:r>
      <w:r w:rsidR="00BA6BAE">
        <w:t xml:space="preserve">the </w:t>
      </w:r>
      <w:r w:rsidR="00F46823">
        <w:t xml:space="preserve">physical </w:t>
      </w:r>
      <w:r w:rsidR="00BA6BAE">
        <w:t xml:space="preserve">object’s coordinate system. This implies that, for example, </w:t>
      </w:r>
      <w:r w:rsidR="00115A3F">
        <w:t>using a cAR device on a book while in bed or while sitting on a table makes no difference when determining</w:t>
      </w:r>
      <w:r w:rsidR="00BA6BAE">
        <w:t xml:space="preserve"> </w:t>
      </w:r>
      <w:r w:rsidR="00FE3AAD">
        <w:t xml:space="preserve">their </w:t>
      </w:r>
      <w:r w:rsidR="00BA6BAE">
        <w:t>relative location</w:t>
      </w:r>
      <w:r w:rsidR="00FE3AAD">
        <w:t>s</w:t>
      </w:r>
      <w:r w:rsidR="00115A3F">
        <w:t xml:space="preserve">. </w:t>
      </w:r>
      <w:r w:rsidR="00E26785">
        <w:t xml:space="preserve">An important consequence of the spatial alignment between the </w:t>
      </w:r>
      <w:r w:rsidR="00BA6BAE">
        <w:t xml:space="preserve">transparent display </w:t>
      </w:r>
      <w:r w:rsidR="00402228">
        <w:t>a</w:t>
      </w:r>
      <w:r w:rsidR="00E26785">
        <w:t xml:space="preserve">nd the augmented </w:t>
      </w:r>
      <w:r w:rsidR="00BA6BAE">
        <w:t xml:space="preserve">object </w:t>
      </w:r>
      <w:r w:rsidR="00E26785">
        <w:t>is that digital content is rendered on a virtual plane parallel to the object</w:t>
      </w:r>
      <w:r w:rsidR="00BA6BAE">
        <w:t xml:space="preserve"> surface</w:t>
      </w:r>
      <w:r w:rsidR="00E26785">
        <w:t xml:space="preserve">; </w:t>
      </w:r>
      <w:r w:rsidR="00BA6BAE">
        <w:t xml:space="preserve">this </w:t>
      </w:r>
      <w:r w:rsidR="00E26785">
        <w:t xml:space="preserve">means that </w:t>
      </w:r>
      <w:r w:rsidR="00C55055">
        <w:t>homographic</w:t>
      </w:r>
      <w:r w:rsidR="00E26785">
        <w:t xml:space="preserve"> transformations are </w:t>
      </w:r>
      <w:r w:rsidR="00C55055">
        <w:t>not required</w:t>
      </w:r>
      <w:r w:rsidR="00000BCC">
        <w:t>.</w:t>
      </w:r>
    </w:p>
    <w:p w14:paraId="5744ADD3" w14:textId="77777777" w:rsidR="00AC2292" w:rsidRPr="00BA6BAE" w:rsidRDefault="00AC2292" w:rsidP="00137463">
      <w:pPr>
        <w:spacing w:after="0"/>
      </w:pPr>
      <w:r w:rsidRPr="00AC2292">
        <w:t>In summary cAR integrates virtual and physical worlds by:</w:t>
      </w:r>
    </w:p>
    <w:p w14:paraId="00CD58C3" w14:textId="77777777" w:rsidR="00AC2292" w:rsidRPr="00AC2292" w:rsidRDefault="00AC2292" w:rsidP="00AC2292">
      <w:pPr>
        <w:pStyle w:val="ListParagraph"/>
        <w:numPr>
          <w:ilvl w:val="0"/>
          <w:numId w:val="3"/>
        </w:numPr>
        <w:spacing w:after="60"/>
        <w:ind w:left="284" w:hanging="284"/>
        <w:rPr>
          <w:sz w:val="18"/>
          <w:szCs w:val="18"/>
        </w:rPr>
      </w:pPr>
      <w:r w:rsidRPr="00AC2292">
        <w:rPr>
          <w:sz w:val="18"/>
          <w:szCs w:val="18"/>
        </w:rPr>
        <w:t>augmenting physical objects upon contact,</w:t>
      </w:r>
    </w:p>
    <w:p w14:paraId="60D2F3E6" w14:textId="77777777" w:rsidR="00AC2292" w:rsidRPr="00AC2292" w:rsidRDefault="00AC2292" w:rsidP="00AC2292">
      <w:pPr>
        <w:pStyle w:val="ListParagraph"/>
        <w:numPr>
          <w:ilvl w:val="0"/>
          <w:numId w:val="3"/>
        </w:numPr>
        <w:spacing w:after="60"/>
        <w:ind w:left="284" w:hanging="284"/>
        <w:rPr>
          <w:sz w:val="18"/>
          <w:szCs w:val="18"/>
        </w:rPr>
      </w:pPr>
      <w:r w:rsidRPr="00AC2292">
        <w:rPr>
          <w:sz w:val="18"/>
          <w:szCs w:val="18"/>
        </w:rPr>
        <w:t>preserving the affordances of physical objects,</w:t>
      </w:r>
    </w:p>
    <w:p w14:paraId="17E3AE34" w14:textId="77777777" w:rsidR="00AC2292" w:rsidRPr="00AC2292" w:rsidRDefault="00AC2292" w:rsidP="00AC2292">
      <w:pPr>
        <w:pStyle w:val="ListParagraph"/>
        <w:numPr>
          <w:ilvl w:val="0"/>
          <w:numId w:val="3"/>
        </w:numPr>
        <w:spacing w:after="60"/>
        <w:ind w:left="284" w:hanging="284"/>
        <w:rPr>
          <w:sz w:val="18"/>
          <w:szCs w:val="18"/>
        </w:rPr>
      </w:pPr>
      <w:r w:rsidRPr="00AC2292">
        <w:rPr>
          <w:sz w:val="18"/>
          <w:szCs w:val="18"/>
        </w:rPr>
        <w:t>integrating display and input functionalities, and</w:t>
      </w:r>
    </w:p>
    <w:p w14:paraId="149EB232" w14:textId="317C9C2D" w:rsidR="00AC2292" w:rsidRPr="00AC2292" w:rsidRDefault="008E59DA" w:rsidP="00AC2292">
      <w:pPr>
        <w:pStyle w:val="ListParagraph"/>
        <w:numPr>
          <w:ilvl w:val="0"/>
          <w:numId w:val="3"/>
        </w:numPr>
        <w:spacing w:after="60"/>
        <w:ind w:left="284" w:hanging="284"/>
        <w:rPr>
          <w:sz w:val="18"/>
          <w:szCs w:val="18"/>
        </w:rPr>
      </w:pPr>
      <w:proofErr w:type="gramStart"/>
      <w:r>
        <w:rPr>
          <w:sz w:val="18"/>
          <w:szCs w:val="18"/>
        </w:rPr>
        <w:t>simplifying</w:t>
      </w:r>
      <w:proofErr w:type="gramEnd"/>
      <w:r w:rsidR="00AC2292" w:rsidRPr="00AC2292">
        <w:rPr>
          <w:sz w:val="18"/>
          <w:szCs w:val="18"/>
        </w:rPr>
        <w:t xml:space="preserve"> registration and rendering to </w:t>
      </w:r>
      <w:r>
        <w:rPr>
          <w:sz w:val="18"/>
          <w:szCs w:val="18"/>
        </w:rPr>
        <w:t>two dimensions</w:t>
      </w:r>
      <w:r w:rsidR="00AC2292" w:rsidRPr="00AC2292">
        <w:rPr>
          <w:sz w:val="18"/>
          <w:szCs w:val="18"/>
        </w:rPr>
        <w:t>.</w:t>
      </w:r>
    </w:p>
    <w:p w14:paraId="2726EF93" w14:textId="77777777" w:rsidR="00AC2292" w:rsidRPr="000514AC" w:rsidRDefault="00AC2292" w:rsidP="00AC2292">
      <w:pPr>
        <w:pStyle w:val="Heading1"/>
      </w:pPr>
      <w:r>
        <w:t>RELATED WORK</w:t>
      </w:r>
    </w:p>
    <w:p w14:paraId="1BC191DA" w14:textId="67D9960B" w:rsidR="00AC2292" w:rsidRPr="00676CB7" w:rsidRDefault="00AC2292" w:rsidP="00AC2292">
      <w:proofErr w:type="gramStart"/>
      <w:r>
        <w:t>cAR</w:t>
      </w:r>
      <w:proofErr w:type="gramEnd"/>
      <w:r>
        <w:t xml:space="preserve"> builds on work in </w:t>
      </w:r>
      <w:r w:rsidR="00874ED8">
        <w:t>AR</w:t>
      </w:r>
      <w:r>
        <w:t xml:space="preserve">, </w:t>
      </w:r>
      <w:r w:rsidR="005544D0">
        <w:t xml:space="preserve">magic lenses and </w:t>
      </w:r>
      <w:r>
        <w:t xml:space="preserve">transparent </w:t>
      </w:r>
      <w:r w:rsidR="00874ED8">
        <w:t>mobiles</w:t>
      </w:r>
      <w:r>
        <w:t>.</w:t>
      </w:r>
    </w:p>
    <w:p w14:paraId="6C051B8E" w14:textId="77777777" w:rsidR="00022983" w:rsidRDefault="00AC2292" w:rsidP="00022983">
      <w:pPr>
        <w:pStyle w:val="Heading2"/>
      </w:pPr>
      <w:r>
        <w:t>Augmented Reality</w:t>
      </w:r>
    </w:p>
    <w:p w14:paraId="1AFEFBBE" w14:textId="21644D1D" w:rsidR="00AC2292" w:rsidRDefault="00AC2292" w:rsidP="00AC2292">
      <w:r w:rsidRPr="00022983">
        <w:rPr>
          <w:i/>
        </w:rPr>
        <w:t>Augmented Reality</w:t>
      </w:r>
      <w:r>
        <w:t xml:space="preserve"> (AR) enhances the real world by embedding digital content onto it. </w:t>
      </w:r>
      <w:proofErr w:type="spellStart"/>
      <w:r>
        <w:t>Bimber</w:t>
      </w:r>
      <w:proofErr w:type="spellEnd"/>
      <w:r>
        <w:t xml:space="preserve"> and </w:t>
      </w:r>
      <w:proofErr w:type="spellStart"/>
      <w:r>
        <w:t>Raskar</w:t>
      </w:r>
      <w:proofErr w:type="spellEnd"/>
      <w:r>
        <w:t xml:space="preserve"> </w:t>
      </w:r>
      <w:r w:rsidR="00763A7D">
        <w:t>[</w:t>
      </w:r>
      <w:r w:rsidR="00763A7D">
        <w:fldChar w:fldCharType="begin"/>
      </w:r>
      <w:r w:rsidR="00763A7D">
        <w:instrText xml:space="preserve"> REF _Ref352948081 \r \h </w:instrText>
      </w:r>
      <w:r w:rsidR="00763A7D">
        <w:fldChar w:fldCharType="separate"/>
      </w:r>
      <w:r w:rsidR="00235356">
        <w:t>4</w:t>
      </w:r>
      <w:r w:rsidR="00763A7D">
        <w:fldChar w:fldCharType="end"/>
      </w:r>
      <w:r w:rsidR="00763A7D">
        <w:t xml:space="preserve">] </w:t>
      </w:r>
      <w:r>
        <w:t xml:space="preserve">list three </w:t>
      </w:r>
      <w:r w:rsidR="00170423">
        <w:t xml:space="preserve">basic AR </w:t>
      </w:r>
      <w:r>
        <w:t>challenges: display technology, registration</w:t>
      </w:r>
      <w:r w:rsidR="00D84CDF">
        <w:t>,</w:t>
      </w:r>
      <w:r>
        <w:t xml:space="preserve"> and rendering. The display technology determines the complexity of the other two. </w:t>
      </w:r>
      <w:r w:rsidRPr="00022983">
        <w:rPr>
          <w:i/>
        </w:rPr>
        <w:t>Traditional AR</w:t>
      </w:r>
      <w:r>
        <w:t xml:space="preserve"> relies on mobile displays carried by the users (e.g.</w:t>
      </w:r>
      <w:r w:rsidR="00170423">
        <w:t xml:space="preserve"> smartphones, </w:t>
      </w:r>
      <w:proofErr w:type="spellStart"/>
      <w:r w:rsidR="00170423">
        <w:t>pico</w:t>
      </w:r>
      <w:proofErr w:type="spellEnd"/>
      <w:r w:rsidR="00170423">
        <w:t>-</w:t>
      </w:r>
      <w:r>
        <w:t>projectors</w:t>
      </w:r>
      <w:r w:rsidR="00170423">
        <w:t>, HMDs</w:t>
      </w:r>
      <w:r>
        <w:t>)</w:t>
      </w:r>
      <w:r w:rsidR="00763A7D">
        <w:t>,</w:t>
      </w:r>
      <w:r>
        <w:t xml:space="preserve"> </w:t>
      </w:r>
      <w:r w:rsidR="00170423">
        <w:t>allowing</w:t>
      </w:r>
      <w:r>
        <w:t xml:space="preserve"> the augmentation of any object within the display’s field-of-view but requiring complex </w:t>
      </w:r>
      <w:r w:rsidR="00964A16">
        <w:t xml:space="preserve">operations for </w:t>
      </w:r>
      <w:r>
        <w:t>registration (</w:t>
      </w:r>
      <w:r w:rsidR="00170423">
        <w:t>i</w:t>
      </w:r>
      <w:r>
        <w:t>.</w:t>
      </w:r>
      <w:r w:rsidR="00170423">
        <w:t>e</w:t>
      </w:r>
      <w:r>
        <w:t xml:space="preserve">. 3D </w:t>
      </w:r>
      <w:r w:rsidR="00170423">
        <w:t xml:space="preserve">object </w:t>
      </w:r>
      <w:r>
        <w:t>recognition) and rendering (</w:t>
      </w:r>
      <w:r w:rsidR="00170423">
        <w:t>i</w:t>
      </w:r>
      <w:r>
        <w:t>.</w:t>
      </w:r>
      <w:r w:rsidR="00170423">
        <w:t>e</w:t>
      </w:r>
      <w:r>
        <w:t xml:space="preserve">. field-of-view </w:t>
      </w:r>
      <w:r w:rsidR="00170423">
        <w:t xml:space="preserve">and perspective </w:t>
      </w:r>
      <w:r>
        <w:t>calculation</w:t>
      </w:r>
      <w:r w:rsidR="00170423">
        <w:t>s</w:t>
      </w:r>
      <w:r>
        <w:t>). Moreover, mobile displays present limitations in terms of resolution, focus, lighting</w:t>
      </w:r>
      <w:r w:rsidR="00763A7D">
        <w:t>,</w:t>
      </w:r>
      <w:r>
        <w:t xml:space="preserve"> and comfort. A </w:t>
      </w:r>
      <w:r w:rsidR="00F50587">
        <w:t xml:space="preserve">thorough </w:t>
      </w:r>
      <w:r>
        <w:t xml:space="preserve">reference to AR technologies and applications can be found </w:t>
      </w:r>
      <w:r w:rsidR="000F0B45">
        <w:t xml:space="preserve">in </w:t>
      </w:r>
      <w:r>
        <w:t>[</w:t>
      </w:r>
      <w:r>
        <w:fldChar w:fldCharType="begin"/>
      </w:r>
      <w:r>
        <w:instrText xml:space="preserve"> REF _Ref351547952 \r \h </w:instrText>
      </w:r>
      <w:r>
        <w:fldChar w:fldCharType="separate"/>
      </w:r>
      <w:r w:rsidR="00235356">
        <w:t>2</w:t>
      </w:r>
      <w:r>
        <w:fldChar w:fldCharType="end"/>
      </w:r>
      <w:r>
        <w:t>].</w:t>
      </w:r>
      <w:r w:rsidR="00210891">
        <w:t xml:space="preserve"> </w:t>
      </w:r>
      <w:r>
        <w:t xml:space="preserve">On the other hand, </w:t>
      </w:r>
      <w:r w:rsidRPr="000D3984">
        <w:rPr>
          <w:i/>
        </w:rPr>
        <w:t>Spatial AR</w:t>
      </w:r>
      <w:r>
        <w:t xml:space="preserve"> (SAR) </w:t>
      </w:r>
      <w:r w:rsidR="009D770B">
        <w:t xml:space="preserve">primarily </w:t>
      </w:r>
      <w:r>
        <w:t>relies on displays fixed in t</w:t>
      </w:r>
      <w:r w:rsidR="009126CF">
        <w:t>he environment (e.g. projectors</w:t>
      </w:r>
      <w:r>
        <w:t>, transparent LCDs) [</w:t>
      </w:r>
      <w:r>
        <w:fldChar w:fldCharType="begin"/>
      </w:r>
      <w:r>
        <w:instrText xml:space="preserve"> REF _Ref352948081 \r \h </w:instrText>
      </w:r>
      <w:r>
        <w:fldChar w:fldCharType="separate"/>
      </w:r>
      <w:r w:rsidR="00235356">
        <w:t>4</w:t>
      </w:r>
      <w:r>
        <w:fldChar w:fldCharType="end"/>
      </w:r>
      <w:r>
        <w:t xml:space="preserve">]. Knowing the location of the display and the augmented object provides </w:t>
      </w:r>
      <w:r>
        <w:lastRenderedPageBreak/>
        <w:t xml:space="preserve">SAR applications with </w:t>
      </w:r>
      <w:r w:rsidRPr="005731A9">
        <w:rPr>
          <w:i/>
        </w:rPr>
        <w:t>spatial alignment</w:t>
      </w:r>
      <w:r>
        <w:t xml:space="preserve">, a linear correspondence between virtual content and real world objects. Spatial alignment </w:t>
      </w:r>
      <w:r w:rsidR="00964A16">
        <w:t>facilitates the creation of</w:t>
      </w:r>
      <w:r>
        <w:t xml:space="preserve"> AR applications because</w:t>
      </w:r>
      <w:r w:rsidR="005A4BA2">
        <w:t xml:space="preserve"> the</w:t>
      </w:r>
      <w:r>
        <w:t xml:space="preserve"> registration and rendering</w:t>
      </w:r>
      <w:r w:rsidR="00964A16">
        <w:t xml:space="preserve"> operations required</w:t>
      </w:r>
      <w:r w:rsidR="009126CF">
        <w:t xml:space="preserve"> are simpler</w:t>
      </w:r>
      <w:r>
        <w:t xml:space="preserve">. </w:t>
      </w:r>
    </w:p>
    <w:p w14:paraId="430C63E4" w14:textId="77777777" w:rsidR="00AC2292" w:rsidRDefault="00AC2292" w:rsidP="00AC2292">
      <w:r>
        <w:t>Contact Augmented Reality (cAR) incorporates elements from both traditional and spatial AR. From traditional AR it maintains the vision of a mobile device that augment</w:t>
      </w:r>
      <w:r w:rsidR="00964A16">
        <w:t>s</w:t>
      </w:r>
      <w:r>
        <w:t xml:space="preserve"> any object and </w:t>
      </w:r>
      <w:r w:rsidR="00964A16">
        <w:t xml:space="preserve">is carried </w:t>
      </w:r>
      <w:r>
        <w:t>around by the user. From spatial AR it incorporates the property of spatial alignment, thus the knowledge about the location of both display and object and the</w:t>
      </w:r>
      <w:r w:rsidR="00964A16">
        <w:t>ir correspondence</w:t>
      </w:r>
      <w:r>
        <w:t>. In brief, cAR is both mobile and spatially aligned.</w:t>
      </w:r>
    </w:p>
    <w:p w14:paraId="4D6100B0" w14:textId="77777777" w:rsidR="00AC2292" w:rsidRDefault="00AC2292" w:rsidP="00AC2292">
      <w:pPr>
        <w:pStyle w:val="Heading2"/>
      </w:pPr>
      <w:r>
        <w:t>Magic Lenses and Tangible Views</w:t>
      </w:r>
    </w:p>
    <w:p w14:paraId="1D643821" w14:textId="52CCAC66" w:rsidR="00AC2292" w:rsidRDefault="00AC2292" w:rsidP="00AC2292">
      <w:proofErr w:type="gramStart"/>
      <w:r>
        <w:t>cAR</w:t>
      </w:r>
      <w:proofErr w:type="gramEnd"/>
      <w:r>
        <w:t xml:space="preserve"> is inspired by Bier et al.’s </w:t>
      </w:r>
      <w:proofErr w:type="spellStart"/>
      <w:r>
        <w:t>Toolglass</w:t>
      </w:r>
      <w:proofErr w:type="spellEnd"/>
      <w:r>
        <w:t xml:space="preserve"> and Magic Lenses [</w:t>
      </w:r>
      <w:r>
        <w:fldChar w:fldCharType="begin"/>
      </w:r>
      <w:r>
        <w:instrText xml:space="preserve"> REF _Ref352232780 \r \h </w:instrText>
      </w:r>
      <w:r>
        <w:fldChar w:fldCharType="separate"/>
      </w:r>
      <w:r w:rsidR="00235356">
        <w:t>3</w:t>
      </w:r>
      <w:r>
        <w:fldChar w:fldCharType="end"/>
      </w:r>
      <w:r>
        <w:t xml:space="preserve">]. </w:t>
      </w:r>
      <w:r w:rsidR="00D84CDF">
        <w:t>For</w:t>
      </w:r>
      <w:r w:rsidR="00964A16">
        <w:t xml:space="preserve"> </w:t>
      </w:r>
      <w:r>
        <w:t>WIMP interfaces</w:t>
      </w:r>
      <w:r w:rsidR="00D84CDF">
        <w:t>,</w:t>
      </w:r>
      <w:r>
        <w:t xml:space="preserve"> </w:t>
      </w:r>
      <w:r w:rsidR="00D84CDF">
        <w:t xml:space="preserve">they </w:t>
      </w:r>
      <w:r>
        <w:t xml:space="preserve">sit between the application and the cursor to provide rich operations and visual filters on the digital content. For example, a </w:t>
      </w:r>
      <w:proofErr w:type="spellStart"/>
      <w:r>
        <w:t>toolglass</w:t>
      </w:r>
      <w:proofErr w:type="spellEnd"/>
      <w:r>
        <w:t xml:space="preserve"> widget </w:t>
      </w:r>
      <w:r w:rsidR="00964A16">
        <w:t>can</w:t>
      </w:r>
      <w:r>
        <w:t xml:space="preserve"> have different areas each with unique operations, such that by clicking the target object through the </w:t>
      </w:r>
      <w:proofErr w:type="spellStart"/>
      <w:r>
        <w:t>toolglass</w:t>
      </w:r>
      <w:proofErr w:type="spellEnd"/>
      <w:r>
        <w:t xml:space="preserve"> the digital content is modified in different ways. Similarly, the magic lens widget </w:t>
      </w:r>
      <w:r w:rsidR="00FE5ECA">
        <w:t xml:space="preserve">can </w:t>
      </w:r>
      <w:r>
        <w:t xml:space="preserve">hide or show details of an underlying digital object by placing the widget on top of it. Moving beyond WIMP, Mackay et al. </w:t>
      </w:r>
      <w:r w:rsidR="00FE5ECA">
        <w:t>implemented</w:t>
      </w:r>
      <w:r>
        <w:t xml:space="preserve"> a tool-glass and magic lens approach to augment a biology laboratory book [</w:t>
      </w:r>
      <w:r>
        <w:fldChar w:fldCharType="begin"/>
      </w:r>
      <w:r>
        <w:instrText xml:space="preserve"> REF _Ref352691139 \r \h </w:instrText>
      </w:r>
      <w:r>
        <w:fldChar w:fldCharType="separate"/>
      </w:r>
      <w:r w:rsidR="00235356">
        <w:t>12</w:t>
      </w:r>
      <w:r>
        <w:fldChar w:fldCharType="end"/>
      </w:r>
      <w:r>
        <w:t>].</w:t>
      </w:r>
      <w:r w:rsidR="00FE5ECA">
        <w:t xml:space="preserve"> </w:t>
      </w:r>
      <w:r w:rsidR="000176D5">
        <w:t xml:space="preserve">Others </w:t>
      </w:r>
      <w:r w:rsidR="00FE5ECA">
        <w:t xml:space="preserve">built physical magic lenses using transparent acrylic plates with </w:t>
      </w:r>
      <w:proofErr w:type="spellStart"/>
      <w:r w:rsidR="00FE5ECA">
        <w:t>fiducial</w:t>
      </w:r>
      <w:proofErr w:type="spellEnd"/>
      <w:r w:rsidR="00FE5ECA">
        <w:t xml:space="preserve"> markers [</w:t>
      </w:r>
      <w:r w:rsidR="0049141B">
        <w:fldChar w:fldCharType="begin"/>
      </w:r>
      <w:r w:rsidR="0049141B">
        <w:instrText xml:space="preserve"> REF _Ref377659601 \r \h </w:instrText>
      </w:r>
      <w:r w:rsidR="0049141B">
        <w:fldChar w:fldCharType="separate"/>
      </w:r>
      <w:r w:rsidR="00235356">
        <w:t>9</w:t>
      </w:r>
      <w:r w:rsidR="0049141B">
        <w:fldChar w:fldCharType="end"/>
      </w:r>
      <w:r w:rsidR="00FE5ECA">
        <w:t>] and head tracking [</w:t>
      </w:r>
      <w:r w:rsidR="0049141B">
        <w:fldChar w:fldCharType="begin"/>
      </w:r>
      <w:r w:rsidR="0049141B">
        <w:instrText xml:space="preserve"> REF _Ref377659612 \r \h </w:instrText>
      </w:r>
      <w:r w:rsidR="0049141B">
        <w:fldChar w:fldCharType="separate"/>
      </w:r>
      <w:r w:rsidR="00235356">
        <w:t>21</w:t>
      </w:r>
      <w:r w:rsidR="0049141B">
        <w:fldChar w:fldCharType="end"/>
      </w:r>
      <w:r w:rsidR="00FE5ECA">
        <w:t xml:space="preserve">]. </w:t>
      </w:r>
      <w:r w:rsidR="005544D0">
        <w:t xml:space="preserve">Similarly, </w:t>
      </w:r>
      <w:r w:rsidR="00174D96">
        <w:t xml:space="preserve">non-transparent </w:t>
      </w:r>
      <w:r w:rsidR="005544D0">
        <w:t>t</w:t>
      </w:r>
      <w:r>
        <w:t xml:space="preserve">angible views provide </w:t>
      </w:r>
      <w:r w:rsidR="00953B40">
        <w:t>secondary displays</w:t>
      </w:r>
      <w:r>
        <w:t xml:space="preserve"> for </w:t>
      </w:r>
      <w:r w:rsidR="00FE5ECA">
        <w:t>tabletop</w:t>
      </w:r>
      <w:r w:rsidR="00AA70ED">
        <w:t>s</w:t>
      </w:r>
      <w:r w:rsidR="00174D96">
        <w:t xml:space="preserve"> to b</w:t>
      </w:r>
      <w:r w:rsidR="0075445A">
        <w:t>e used as physical lenses</w:t>
      </w:r>
      <w:r w:rsidR="0082369C">
        <w:t xml:space="preserve"> [</w:t>
      </w:r>
      <w:r w:rsidR="0082369C">
        <w:fldChar w:fldCharType="begin"/>
      </w:r>
      <w:r w:rsidR="0082369C">
        <w:instrText xml:space="preserve"> REF _Ref382225580 \r \h </w:instrText>
      </w:r>
      <w:r w:rsidR="0082369C">
        <w:fldChar w:fldCharType="separate"/>
      </w:r>
      <w:r w:rsidR="00235356">
        <w:t>18</w:t>
      </w:r>
      <w:r w:rsidR="0082369C">
        <w:fldChar w:fldCharType="end"/>
      </w:r>
      <w:r w:rsidR="0082369C">
        <w:t>]</w:t>
      </w:r>
      <w:r w:rsidR="0075445A">
        <w:t xml:space="preserve">, </w:t>
      </w:r>
      <w:r w:rsidR="00174D96">
        <w:t>application menus</w:t>
      </w:r>
      <w:r w:rsidR="00AA70ED">
        <w:t xml:space="preserve"> [</w:t>
      </w:r>
      <w:r w:rsidR="00AA70ED">
        <w:fldChar w:fldCharType="begin"/>
      </w:r>
      <w:r w:rsidR="00AA70ED">
        <w:instrText xml:space="preserve"> REF _Ref352233107 \r \h </w:instrText>
      </w:r>
      <w:r w:rsidR="00AA70ED">
        <w:fldChar w:fldCharType="separate"/>
      </w:r>
      <w:r w:rsidR="00235356">
        <w:t>23</w:t>
      </w:r>
      <w:r w:rsidR="00AA70ED">
        <w:fldChar w:fldCharType="end"/>
      </w:r>
      <w:r w:rsidR="00AA70ED">
        <w:t>]</w:t>
      </w:r>
      <w:r w:rsidR="000176D5">
        <w:t>,</w:t>
      </w:r>
      <w:r w:rsidR="00AA70ED">
        <w:t xml:space="preserve"> or selection </w:t>
      </w:r>
      <w:r w:rsidR="0075445A">
        <w:t>proxies</w:t>
      </w:r>
      <w:r w:rsidR="00AA70ED">
        <w:t xml:space="preserve"> [</w:t>
      </w:r>
      <w:r w:rsidR="0075445A">
        <w:fldChar w:fldCharType="begin"/>
      </w:r>
      <w:r w:rsidR="0075445A">
        <w:instrText xml:space="preserve"> REF _Ref382225176 \r \h </w:instrText>
      </w:r>
      <w:r w:rsidR="0075445A">
        <w:fldChar w:fldCharType="separate"/>
      </w:r>
      <w:r w:rsidR="00235356">
        <w:t>16</w:t>
      </w:r>
      <w:r w:rsidR="0075445A">
        <w:fldChar w:fldCharType="end"/>
      </w:r>
      <w:r w:rsidR="00AA70ED">
        <w:t>]</w:t>
      </w:r>
      <w:r w:rsidR="00FE5ECA">
        <w:t>.</w:t>
      </w:r>
    </w:p>
    <w:p w14:paraId="28CA1BD0" w14:textId="13EE9FAF" w:rsidR="00AC2292" w:rsidRPr="000514AC" w:rsidRDefault="00AC2292" w:rsidP="00AC2292">
      <w:proofErr w:type="gramStart"/>
      <w:r>
        <w:t>cAR</w:t>
      </w:r>
      <w:proofErr w:type="gramEnd"/>
      <w:r>
        <w:t xml:space="preserve">, a concept </w:t>
      </w:r>
      <w:r w:rsidR="00953B40">
        <w:t xml:space="preserve">developed for transparent mobiles, </w:t>
      </w:r>
      <w:r>
        <w:t xml:space="preserve">encapsulates ideas from </w:t>
      </w:r>
      <w:proofErr w:type="spellStart"/>
      <w:r>
        <w:t>toolglasses</w:t>
      </w:r>
      <w:proofErr w:type="spellEnd"/>
      <w:r>
        <w:t xml:space="preserve"> and magic lenses. With cAR, the physical object is visible and modifications happen on </w:t>
      </w:r>
      <w:r w:rsidR="00953B40">
        <w:t xml:space="preserve">its </w:t>
      </w:r>
      <w:r>
        <w:t xml:space="preserve">digital model. </w:t>
      </w:r>
      <w:r w:rsidR="001244AA">
        <w:t xml:space="preserve">Our </w:t>
      </w:r>
      <w:r>
        <w:t xml:space="preserve">cAR </w:t>
      </w:r>
      <w:r w:rsidR="001244AA">
        <w:t>devices advance</w:t>
      </w:r>
      <w:r w:rsidR="00953B40">
        <w:t xml:space="preserve"> </w:t>
      </w:r>
      <w:r w:rsidR="001244AA">
        <w:t>existing implementations [</w:t>
      </w:r>
      <w:r w:rsidR="001244AA">
        <w:fldChar w:fldCharType="begin"/>
      </w:r>
      <w:r w:rsidR="001244AA">
        <w:instrText xml:space="preserve"> REF _Ref377659601 \r \h </w:instrText>
      </w:r>
      <w:r w:rsidR="001244AA">
        <w:fldChar w:fldCharType="separate"/>
      </w:r>
      <w:r w:rsidR="00235356">
        <w:t>9</w:t>
      </w:r>
      <w:r w:rsidR="001244AA">
        <w:fldChar w:fldCharType="end"/>
      </w:r>
      <w:r w:rsidR="00210C0F">
        <w:t>,</w:t>
      </w:r>
      <w:r w:rsidR="000176D5" w:rsidRPr="000176D5">
        <w:t xml:space="preserve"> </w:t>
      </w:r>
      <w:r w:rsidR="000176D5">
        <w:fldChar w:fldCharType="begin"/>
      </w:r>
      <w:r w:rsidR="000176D5">
        <w:instrText xml:space="preserve"> REF _Ref352691139 \r \h </w:instrText>
      </w:r>
      <w:r w:rsidR="000176D5">
        <w:fldChar w:fldCharType="separate"/>
      </w:r>
      <w:r w:rsidR="00235356">
        <w:t>12</w:t>
      </w:r>
      <w:r w:rsidR="000176D5">
        <w:fldChar w:fldCharType="end"/>
      </w:r>
      <w:r w:rsidR="000176D5">
        <w:t>,</w:t>
      </w:r>
      <w:r w:rsidR="00210C0F">
        <w:t xml:space="preserve"> </w:t>
      </w:r>
      <w:r w:rsidR="00210C0F">
        <w:fldChar w:fldCharType="begin"/>
      </w:r>
      <w:r w:rsidR="00210C0F">
        <w:instrText xml:space="preserve"> REF _Ref382225176 \r \h </w:instrText>
      </w:r>
      <w:r w:rsidR="00210C0F">
        <w:fldChar w:fldCharType="separate"/>
      </w:r>
      <w:r w:rsidR="00235356">
        <w:t>16</w:t>
      </w:r>
      <w:r w:rsidR="00210C0F">
        <w:fldChar w:fldCharType="end"/>
      </w:r>
      <w:r w:rsidR="001244AA">
        <w:t>]</w:t>
      </w:r>
      <w:r>
        <w:t xml:space="preserve"> </w:t>
      </w:r>
      <w:r w:rsidR="00210C0F">
        <w:t xml:space="preserve">by using </w:t>
      </w:r>
      <w:r w:rsidR="0082369C">
        <w:t xml:space="preserve">actual </w:t>
      </w:r>
      <w:r w:rsidR="00FE413E">
        <w:t>semi-</w:t>
      </w:r>
      <w:r w:rsidR="0082369C">
        <w:t xml:space="preserve">transparent displays, </w:t>
      </w:r>
      <w:r>
        <w:t>feature</w:t>
      </w:r>
      <w:r w:rsidR="00210C0F">
        <w:t xml:space="preserve">-based </w:t>
      </w:r>
      <w:r w:rsidR="00FE413E">
        <w:t>tracking</w:t>
      </w:r>
      <w:r w:rsidR="000176D5">
        <w:t>,</w:t>
      </w:r>
      <w:r w:rsidR="00FE413E">
        <w:t xml:space="preserve"> </w:t>
      </w:r>
      <w:r w:rsidR="00210891">
        <w:t>and</w:t>
      </w:r>
      <w:r w:rsidR="00210C0F">
        <w:t xml:space="preserve"> exploring</w:t>
      </w:r>
      <w:r>
        <w:t xml:space="preserve"> off-contact and content-aware interactions.</w:t>
      </w:r>
    </w:p>
    <w:p w14:paraId="6C99BB86" w14:textId="77777777" w:rsidR="00AC2292" w:rsidRDefault="00AC2292" w:rsidP="00AC2292">
      <w:pPr>
        <w:pStyle w:val="Heading2"/>
      </w:pPr>
      <w:r>
        <w:t>Transparent Handheld Devices</w:t>
      </w:r>
    </w:p>
    <w:p w14:paraId="60BBF006" w14:textId="4470BDE9" w:rsidR="00D24B42" w:rsidRDefault="00AC2292" w:rsidP="00AC2292">
      <w:r>
        <w:t xml:space="preserve">Transparent handheld devices are the </w:t>
      </w:r>
      <w:r w:rsidR="009F651C">
        <w:t xml:space="preserve">subject </w:t>
      </w:r>
      <w:r>
        <w:t>of popular design concepts [</w:t>
      </w:r>
      <w:r>
        <w:fldChar w:fldCharType="begin"/>
      </w:r>
      <w:r>
        <w:instrText xml:space="preserve"> REF _Ref351302052 \r \h </w:instrText>
      </w:r>
      <w:r>
        <w:fldChar w:fldCharType="separate"/>
      </w:r>
      <w:r w:rsidR="00235356">
        <w:t>5</w:t>
      </w:r>
      <w:r>
        <w:fldChar w:fldCharType="end"/>
      </w:r>
      <w:r>
        <w:t>]. Such concepts are instrumental i</w:t>
      </w:r>
      <w:r w:rsidR="009F651C">
        <w:t>n proposing novel interactions (</w:t>
      </w:r>
      <w:r>
        <w:t>some</w:t>
      </w:r>
      <w:r w:rsidR="00CA6D70">
        <w:t xml:space="preserve"> of which are</w:t>
      </w:r>
      <w:r>
        <w:t xml:space="preserve"> similar to the ones</w:t>
      </w:r>
      <w:r w:rsidR="009F651C">
        <w:t xml:space="preserve"> we explore)</w:t>
      </w:r>
      <w:r>
        <w:t xml:space="preserve">; however they </w:t>
      </w:r>
      <w:r w:rsidR="009F651C">
        <w:t xml:space="preserve">do not </w:t>
      </w:r>
      <w:r>
        <w:t>di</w:t>
      </w:r>
      <w:r w:rsidR="009F651C">
        <w:t>scuss</w:t>
      </w:r>
      <w:r>
        <w:t xml:space="preserve"> usage contexts and technical limitations.</w:t>
      </w:r>
      <w:r w:rsidR="00174D96">
        <w:t xml:space="preserve"> </w:t>
      </w:r>
      <w:r w:rsidR="005544D0">
        <w:t xml:space="preserve">While such devices </w:t>
      </w:r>
      <w:r w:rsidR="00174D96">
        <w:t>are becoming</w:t>
      </w:r>
      <w:r w:rsidR="005544D0">
        <w:t xml:space="preserve"> commercially available</w:t>
      </w:r>
      <w:r w:rsidR="00174D96">
        <w:t xml:space="preserve"> (e.g. Lenovo S800)</w:t>
      </w:r>
      <w:r w:rsidR="005544D0">
        <w:t xml:space="preserve">, we possess limited understanding of the breadth of interaction techniques they afford. </w:t>
      </w:r>
      <w:r>
        <w:t xml:space="preserve">One </w:t>
      </w:r>
      <w:r w:rsidR="009F651C">
        <w:t xml:space="preserve">explored </w:t>
      </w:r>
      <w:r>
        <w:t>aspect is their support for touch interaction on the back of the device</w:t>
      </w:r>
      <w:r w:rsidR="00D24B42">
        <w:t xml:space="preserve">. </w:t>
      </w:r>
      <w:proofErr w:type="spellStart"/>
      <w:r>
        <w:t>LucidTouch</w:t>
      </w:r>
      <w:proofErr w:type="spellEnd"/>
      <w:r>
        <w:t xml:space="preserve"> [</w:t>
      </w:r>
      <w:r w:rsidR="00174D96">
        <w:fldChar w:fldCharType="begin"/>
      </w:r>
      <w:r w:rsidR="00174D96">
        <w:instrText xml:space="preserve"> REF _Ref377928580 \r \h </w:instrText>
      </w:r>
      <w:r w:rsidR="00174D96">
        <w:fldChar w:fldCharType="separate"/>
      </w:r>
      <w:r w:rsidR="00235356">
        <w:t>24</w:t>
      </w:r>
      <w:r w:rsidR="00174D96">
        <w:fldChar w:fldCharType="end"/>
      </w:r>
      <w:r>
        <w:t xml:space="preserve">] </w:t>
      </w:r>
      <w:r w:rsidR="009F651C">
        <w:t xml:space="preserve">and </w:t>
      </w:r>
      <w:proofErr w:type="spellStart"/>
      <w:r w:rsidR="009F651C">
        <w:t>LimpiDual</w:t>
      </w:r>
      <w:proofErr w:type="spellEnd"/>
      <w:r w:rsidR="009F651C">
        <w:t xml:space="preserve"> [</w:t>
      </w:r>
      <w:r w:rsidR="009F651C">
        <w:fldChar w:fldCharType="begin"/>
      </w:r>
      <w:r w:rsidR="009F651C">
        <w:instrText xml:space="preserve"> REF _Ref352222291 \r \h </w:instrText>
      </w:r>
      <w:r w:rsidR="009F651C">
        <w:fldChar w:fldCharType="separate"/>
      </w:r>
      <w:r w:rsidR="00235356">
        <w:t>15</w:t>
      </w:r>
      <w:r w:rsidR="009F651C">
        <w:fldChar w:fldCharType="end"/>
      </w:r>
      <w:r w:rsidR="009F651C">
        <w:t>] studied back-</w:t>
      </w:r>
      <w:r w:rsidR="00F50587">
        <w:t>of</w:t>
      </w:r>
      <w:r w:rsidR="009F651C">
        <w:t>-device touch to</w:t>
      </w:r>
      <w:r w:rsidR="00D24B42">
        <w:t xml:space="preserve"> </w:t>
      </w:r>
      <w:r>
        <w:t xml:space="preserve">overcome the fat-finger </w:t>
      </w:r>
      <w:r w:rsidR="00D24B42">
        <w:t>and finger occlusion</w:t>
      </w:r>
      <w:r w:rsidR="009F651C">
        <w:t xml:space="preserve"> problems</w:t>
      </w:r>
      <w:r>
        <w:t>.</w:t>
      </w:r>
      <w:r w:rsidR="00D24B42">
        <w:t xml:space="preserve"> </w:t>
      </w:r>
      <w:r w:rsidR="002518AB">
        <w:t>Lee et al. [</w:t>
      </w:r>
      <w:r w:rsidR="002518AB">
        <w:fldChar w:fldCharType="begin"/>
      </w:r>
      <w:r w:rsidR="002518AB">
        <w:instrText xml:space="preserve"> REF _Ref377660469 \r \h </w:instrText>
      </w:r>
      <w:r w:rsidR="002518AB">
        <w:fldChar w:fldCharType="separate"/>
      </w:r>
      <w:r w:rsidR="00235356">
        <w:t>10</w:t>
      </w:r>
      <w:r w:rsidR="002518AB">
        <w:fldChar w:fldCharType="end"/>
      </w:r>
      <w:r w:rsidR="002518AB">
        <w:t>] studied the binocular parallax problem.</w:t>
      </w:r>
      <w:r w:rsidR="00874ED8">
        <w:t xml:space="preserve"> </w:t>
      </w:r>
      <w:r w:rsidR="00CA6D70">
        <w:t>Our previous work proposes a design space for common tasks [</w:t>
      </w:r>
      <w:r w:rsidR="00CA6D70">
        <w:fldChar w:fldCharType="begin"/>
      </w:r>
      <w:r w:rsidR="00CA6D70">
        <w:instrText xml:space="preserve"> REF _Ref385952351 \r \h </w:instrText>
      </w:r>
      <w:r w:rsidR="00CA6D70">
        <w:fldChar w:fldCharType="separate"/>
      </w:r>
      <w:r w:rsidR="00235356">
        <w:t>7</w:t>
      </w:r>
      <w:r w:rsidR="00CA6D70">
        <w:fldChar w:fldCharType="end"/>
      </w:r>
      <w:r w:rsidR="00CA6D70">
        <w:t xml:space="preserve">]. </w:t>
      </w:r>
    </w:p>
    <w:p w14:paraId="24F40932" w14:textId="691E50AD" w:rsidR="00AC2292" w:rsidRDefault="00CA6D70" w:rsidP="00AC2292">
      <w:r>
        <w:t xml:space="preserve">This paper advances our exploration of transparent mobiles to </w:t>
      </w:r>
      <w:r w:rsidR="00D24B42">
        <w:t xml:space="preserve">include a broad range of techniques for augmenting objects </w:t>
      </w:r>
      <w:r w:rsidR="002518AB">
        <w:t xml:space="preserve">upon </w:t>
      </w:r>
      <w:r w:rsidR="00D24B42">
        <w:t>contact.</w:t>
      </w:r>
      <w:r w:rsidR="00F46823">
        <w:t xml:space="preserve"> </w:t>
      </w:r>
      <w:proofErr w:type="spellStart"/>
      <w:r w:rsidR="002A4710">
        <w:t>Glassified</w:t>
      </w:r>
      <w:proofErr w:type="spellEnd"/>
      <w:r w:rsidR="002A4710">
        <w:t xml:space="preserve"> [</w:t>
      </w:r>
      <w:r w:rsidR="002A4710">
        <w:fldChar w:fldCharType="begin"/>
      </w:r>
      <w:r w:rsidR="002A4710">
        <w:instrText xml:space="preserve"> REF _Ref377729875 \r \h </w:instrText>
      </w:r>
      <w:r w:rsidR="002A4710">
        <w:fldChar w:fldCharType="separate"/>
      </w:r>
      <w:r w:rsidR="00235356">
        <w:t>22</w:t>
      </w:r>
      <w:r w:rsidR="002A4710">
        <w:fldChar w:fldCharType="end"/>
      </w:r>
      <w:r w:rsidR="002A4710">
        <w:t>]</w:t>
      </w:r>
      <w:r w:rsidR="0031029E">
        <w:t xml:space="preserve"> and </w:t>
      </w:r>
      <w:proofErr w:type="spellStart"/>
      <w:r w:rsidR="00FE413E">
        <w:t>ClearPlate</w:t>
      </w:r>
      <w:proofErr w:type="spellEnd"/>
      <w:r w:rsidR="00FE413E">
        <w:t xml:space="preserve"> [</w:t>
      </w:r>
      <w:r w:rsidR="00FE413E">
        <w:fldChar w:fldCharType="begin"/>
      </w:r>
      <w:r w:rsidR="00FE413E">
        <w:instrText xml:space="preserve"> REF _Ref382225729 \r \h </w:instrText>
      </w:r>
      <w:r w:rsidR="00FE413E">
        <w:fldChar w:fldCharType="separate"/>
      </w:r>
      <w:r w:rsidR="00235356">
        <w:t>13</w:t>
      </w:r>
      <w:r w:rsidR="00FE413E">
        <w:fldChar w:fldCharType="end"/>
      </w:r>
      <w:r w:rsidR="00FE413E">
        <w:t xml:space="preserve">] </w:t>
      </w:r>
      <w:r w:rsidR="002A4710">
        <w:t>embod</w:t>
      </w:r>
      <w:r w:rsidR="0031029E">
        <w:t>y</w:t>
      </w:r>
      <w:r w:rsidR="002A4710">
        <w:t xml:space="preserve"> </w:t>
      </w:r>
      <w:r w:rsidR="00AC39E8">
        <w:t xml:space="preserve">certain </w:t>
      </w:r>
      <w:r w:rsidR="002A4710">
        <w:t>aspects of the cAR vision. In this paper, we propose a conceptual framework for cAR and present two alternative implementations.</w:t>
      </w:r>
      <w:r w:rsidR="00874ED8">
        <w:t xml:space="preserve"> </w:t>
      </w:r>
    </w:p>
    <w:p w14:paraId="41119609" w14:textId="77777777" w:rsidR="00237B88" w:rsidRDefault="00237B88" w:rsidP="00237B88">
      <w:pPr>
        <w:pStyle w:val="Heading1"/>
      </w:pPr>
      <w:proofErr w:type="gramStart"/>
      <w:r w:rsidRPr="00452E09">
        <w:t>cAR</w:t>
      </w:r>
      <w:proofErr w:type="gramEnd"/>
      <w:r>
        <w:t xml:space="preserve"> </w:t>
      </w:r>
      <w:r w:rsidR="00841AB8">
        <w:t>INTERACTION TECHNIQUES</w:t>
      </w:r>
    </w:p>
    <w:p w14:paraId="5AB5AD10" w14:textId="77777777" w:rsidR="00237B88" w:rsidRPr="00C73117" w:rsidRDefault="000E599E" w:rsidP="00237B88">
      <w:r>
        <w:fldChar w:fldCharType="begin"/>
      </w:r>
      <w:r>
        <w:instrText xml:space="preserve"> REF _Ref382232593 \h </w:instrText>
      </w:r>
      <w:r>
        <w:fldChar w:fldCharType="separate"/>
      </w:r>
      <w:r w:rsidR="00235356">
        <w:t xml:space="preserve">Figure </w:t>
      </w:r>
      <w:r w:rsidR="00235356">
        <w:rPr>
          <w:noProof/>
        </w:rPr>
        <w:t>2</w:t>
      </w:r>
      <w:r>
        <w:fldChar w:fldCharType="end"/>
      </w:r>
      <w:r>
        <w:t xml:space="preserve"> </w:t>
      </w:r>
      <w:r w:rsidR="00C000BA">
        <w:t xml:space="preserve">shows </w:t>
      </w:r>
      <w:r w:rsidR="00237B88">
        <w:t>three categories</w:t>
      </w:r>
      <w:r w:rsidR="00C000BA">
        <w:t xml:space="preserve"> of cAR interaction techniques</w:t>
      </w:r>
      <w:r w:rsidR="00237B88">
        <w:t xml:space="preserve">: </w:t>
      </w:r>
      <w:r w:rsidR="00237B88" w:rsidRPr="003C6336">
        <w:rPr>
          <w:i/>
        </w:rPr>
        <w:t>contact-based,</w:t>
      </w:r>
      <w:r w:rsidR="00237B88">
        <w:t xml:space="preserve"> </w:t>
      </w:r>
      <w:r w:rsidR="00237B88" w:rsidRPr="003C6336">
        <w:rPr>
          <w:i/>
        </w:rPr>
        <w:t>off-contact</w:t>
      </w:r>
      <w:r w:rsidR="00237B88">
        <w:rPr>
          <w:i/>
        </w:rPr>
        <w:t xml:space="preserve"> </w:t>
      </w:r>
      <w:r w:rsidR="00237B88" w:rsidRPr="00237B88">
        <w:t>and</w:t>
      </w:r>
      <w:r w:rsidR="00237B88">
        <w:rPr>
          <w:i/>
        </w:rPr>
        <w:t xml:space="preserve"> content-aware</w:t>
      </w:r>
      <w:r w:rsidR="00237B88">
        <w:t xml:space="preserve">. </w:t>
      </w:r>
      <w:r w:rsidR="00537154">
        <w:t>O</w:t>
      </w:r>
      <w:r w:rsidR="00841AB8">
        <w:t xml:space="preserve">ther </w:t>
      </w:r>
      <w:r w:rsidR="005451D1">
        <w:t xml:space="preserve">approaches to </w:t>
      </w:r>
      <w:r w:rsidR="00C000BA">
        <w:t>AR</w:t>
      </w:r>
      <w:r w:rsidR="00841AB8">
        <w:t xml:space="preserve"> focus largely on</w:t>
      </w:r>
      <w:r w:rsidR="00537154">
        <w:t xml:space="preserve"> </w:t>
      </w:r>
      <w:r w:rsidR="00537154" w:rsidRPr="008C0C75">
        <w:rPr>
          <w:i/>
        </w:rPr>
        <w:t>content-aware</w:t>
      </w:r>
      <w:r w:rsidR="00537154">
        <w:t xml:space="preserve"> intera</w:t>
      </w:r>
      <w:r w:rsidR="005451D1">
        <w:t>c</w:t>
      </w:r>
      <w:r w:rsidR="00537154">
        <w:t>tions</w:t>
      </w:r>
      <w:r w:rsidR="00841AB8">
        <w:t xml:space="preserve">. </w:t>
      </w:r>
      <w:r w:rsidR="00C000BA">
        <w:t xml:space="preserve">Although </w:t>
      </w:r>
      <w:r w:rsidR="00C000BA" w:rsidRPr="008C0C75">
        <w:rPr>
          <w:i/>
        </w:rPr>
        <w:t>o</w:t>
      </w:r>
      <w:r w:rsidR="002A03DC" w:rsidRPr="008C0C75">
        <w:rPr>
          <w:i/>
        </w:rPr>
        <w:t>ff-contact</w:t>
      </w:r>
      <w:r w:rsidR="002A03DC">
        <w:t xml:space="preserve"> t</w:t>
      </w:r>
      <w:r w:rsidR="00237B88">
        <w:t>echniques</w:t>
      </w:r>
      <w:r w:rsidR="00841AB8">
        <w:t xml:space="preserve"> resemble</w:t>
      </w:r>
      <w:r w:rsidR="00237B88">
        <w:t xml:space="preserve"> </w:t>
      </w:r>
      <w:r w:rsidR="002A03DC">
        <w:t xml:space="preserve">other </w:t>
      </w:r>
      <w:r w:rsidR="00C000BA">
        <w:t xml:space="preserve">non-AR technologies </w:t>
      </w:r>
      <w:r w:rsidR="00237B88">
        <w:rPr>
          <w:lang w:val="en-CA"/>
        </w:rPr>
        <w:t>[</w:t>
      </w:r>
      <w:r w:rsidR="00CB37FD">
        <w:rPr>
          <w:lang w:val="en-CA"/>
        </w:rPr>
        <w:fldChar w:fldCharType="begin"/>
      </w:r>
      <w:r w:rsidR="00CB37FD">
        <w:rPr>
          <w:lang w:val="en-CA"/>
        </w:rPr>
        <w:instrText xml:space="preserve"> REF _Ref377660803 \r \h </w:instrText>
      </w:r>
      <w:r w:rsidR="00CB37FD">
        <w:rPr>
          <w:lang w:val="en-CA"/>
        </w:rPr>
      </w:r>
      <w:r w:rsidR="00CB37FD">
        <w:rPr>
          <w:lang w:val="en-CA"/>
        </w:rPr>
        <w:fldChar w:fldCharType="separate"/>
      </w:r>
      <w:r w:rsidR="00235356">
        <w:rPr>
          <w:lang w:val="en-CA"/>
        </w:rPr>
        <w:t>23</w:t>
      </w:r>
      <w:r w:rsidR="00CB37FD">
        <w:rPr>
          <w:lang w:val="en-CA"/>
        </w:rPr>
        <w:fldChar w:fldCharType="end"/>
      </w:r>
      <w:r w:rsidR="00237B88">
        <w:rPr>
          <w:lang w:val="en-CA"/>
        </w:rPr>
        <w:t>]</w:t>
      </w:r>
      <w:r w:rsidR="00CB37FD">
        <w:rPr>
          <w:lang w:val="en-CA"/>
        </w:rPr>
        <w:t xml:space="preserve">, </w:t>
      </w:r>
      <w:r w:rsidR="00537154">
        <w:rPr>
          <w:lang w:val="en-CA"/>
        </w:rPr>
        <w:t xml:space="preserve">the </w:t>
      </w:r>
      <w:proofErr w:type="spellStart"/>
      <w:r w:rsidR="00C10052">
        <w:rPr>
          <w:lang w:val="en-CA"/>
        </w:rPr>
        <w:t>cAR</w:t>
      </w:r>
      <w:proofErr w:type="spellEnd"/>
      <w:r w:rsidR="00C10052">
        <w:rPr>
          <w:lang w:val="en-CA"/>
        </w:rPr>
        <w:t xml:space="preserve"> </w:t>
      </w:r>
      <w:r w:rsidR="005E1812">
        <w:rPr>
          <w:lang w:val="en-CA"/>
        </w:rPr>
        <w:t xml:space="preserve">versions are </w:t>
      </w:r>
      <w:r w:rsidR="00B14ECA">
        <w:rPr>
          <w:lang w:val="en-CA"/>
        </w:rPr>
        <w:t xml:space="preserve">performed </w:t>
      </w:r>
      <w:r w:rsidR="00537154">
        <w:rPr>
          <w:lang w:val="en-CA"/>
        </w:rPr>
        <w:t xml:space="preserve">on top of </w:t>
      </w:r>
      <w:r w:rsidR="00B14ECA">
        <w:rPr>
          <w:lang w:val="en-CA"/>
        </w:rPr>
        <w:t>the object</w:t>
      </w:r>
      <w:r w:rsidR="00841AB8">
        <w:rPr>
          <w:lang w:val="en-CA"/>
        </w:rPr>
        <w:t>.</w:t>
      </w:r>
    </w:p>
    <w:p w14:paraId="06BD17D5" w14:textId="77777777" w:rsidR="00237B88" w:rsidRDefault="00237B88" w:rsidP="00237B88">
      <w:pPr>
        <w:pStyle w:val="Heading2"/>
      </w:pPr>
      <w:r>
        <w:t>Contact-based</w:t>
      </w:r>
    </w:p>
    <w:p w14:paraId="1F47F1C4" w14:textId="77777777" w:rsidR="00237B88" w:rsidRPr="0071091D" w:rsidRDefault="00237B88" w:rsidP="00237B88">
      <w:r>
        <w:t>Contact-based interactions are</w:t>
      </w:r>
      <w:r w:rsidR="002A03DC">
        <w:t xml:space="preserve"> manipulations of the cAR devic</w:t>
      </w:r>
      <w:r w:rsidR="001205A3">
        <w:t>e</w:t>
      </w:r>
      <w:r>
        <w:t xml:space="preserve"> in relation to the object </w:t>
      </w:r>
      <w:r w:rsidR="001205A3">
        <w:t>below</w:t>
      </w:r>
      <w:r>
        <w:t>.</w:t>
      </w:r>
    </w:p>
    <w:p w14:paraId="2612A633" w14:textId="34327C78" w:rsidR="00237B88" w:rsidRDefault="00237B88" w:rsidP="00D0773B">
      <w:pPr>
        <w:spacing w:after="0"/>
      </w:pPr>
      <w:r w:rsidRPr="002A03DC">
        <w:rPr>
          <w:i/>
        </w:rPr>
        <w:lastRenderedPageBreak/>
        <w:t>Placing/Removing</w:t>
      </w:r>
      <w:r>
        <w:t xml:space="preserve"> – The basic </w:t>
      </w:r>
      <w:r w:rsidR="004D555E">
        <w:t xml:space="preserve">cAR </w:t>
      </w:r>
      <w:r>
        <w:t xml:space="preserve">interaction is placing the device on top of the augmentable object. Upon contact, the device </w:t>
      </w:r>
      <w:r w:rsidR="00454CB9">
        <w:t>identifies</w:t>
      </w:r>
      <w:r>
        <w:t xml:space="preserve"> the object below and respond</w:t>
      </w:r>
      <w:r w:rsidR="00454CB9">
        <w:t>s</w:t>
      </w:r>
      <w:r>
        <w:t xml:space="preserve"> to it. In simple cases the device </w:t>
      </w:r>
      <w:r w:rsidR="00E85769">
        <w:t xml:space="preserve">adapts </w:t>
      </w:r>
      <w:r>
        <w:t xml:space="preserve">to </w:t>
      </w:r>
      <w:r w:rsidR="000F0B45">
        <w:t xml:space="preserve">basic </w:t>
      </w:r>
      <w:r>
        <w:t>properties like color or type (e.g. text, drawing, skin, paint, etc.). In complex cases</w:t>
      </w:r>
      <w:r w:rsidR="002A03DC">
        <w:t>, such as map</w:t>
      </w:r>
      <w:r w:rsidR="00D84B68">
        <w:t>s</w:t>
      </w:r>
      <w:r w:rsidR="002A03DC">
        <w:t>,</w:t>
      </w:r>
      <w:r>
        <w:t xml:space="preserve"> the device access</w:t>
      </w:r>
      <w:r w:rsidR="00E85769">
        <w:t>es</w:t>
      </w:r>
      <w:r>
        <w:t xml:space="preserve"> a model of the underlying object. Conversely, removing the cAR device </w:t>
      </w:r>
      <w:r w:rsidR="00C328F6">
        <w:t>change</w:t>
      </w:r>
      <w:r w:rsidR="00E85769">
        <w:t>s</w:t>
      </w:r>
      <w:r w:rsidR="00C328F6">
        <w:t xml:space="preserve"> mode or exit</w:t>
      </w:r>
      <w:r w:rsidR="00E85769">
        <w:t>s</w:t>
      </w:r>
      <w:r w:rsidR="00C328F6">
        <w:t xml:space="preserve"> the system.</w:t>
      </w:r>
    </w:p>
    <w:p w14:paraId="347EBCA2" w14:textId="77777777" w:rsidR="00237B88" w:rsidRDefault="00237B88" w:rsidP="00D0773B">
      <w:pPr>
        <w:spacing w:after="0"/>
      </w:pPr>
      <w:r w:rsidRPr="002A03DC">
        <w:rPr>
          <w:i/>
        </w:rPr>
        <w:t>Translation</w:t>
      </w:r>
      <w:r>
        <w:t xml:space="preserve"> –</w:t>
      </w:r>
      <w:r w:rsidR="00454CB9">
        <w:t xml:space="preserve"> </w:t>
      </w:r>
      <w:r>
        <w:t>An application use</w:t>
      </w:r>
      <w:r w:rsidR="00454CB9">
        <w:t>s</w:t>
      </w:r>
      <w:r>
        <w:t xml:space="preserve"> translation to </w:t>
      </w:r>
      <w:r w:rsidR="00C328F6">
        <w:t xml:space="preserve">accommodate </w:t>
      </w:r>
      <w:r>
        <w:t xml:space="preserve">virtual </w:t>
      </w:r>
      <w:r w:rsidR="00454CB9">
        <w:t xml:space="preserve">content </w:t>
      </w:r>
      <w:r w:rsidR="00137E2A">
        <w:t xml:space="preserve">and </w:t>
      </w:r>
      <w:r>
        <w:t xml:space="preserve">maintain </w:t>
      </w:r>
      <w:r w:rsidR="00454CB9">
        <w:t xml:space="preserve">alignment with </w:t>
      </w:r>
      <w:r>
        <w:t>the object.</w:t>
      </w:r>
    </w:p>
    <w:p w14:paraId="7D175EFA" w14:textId="77777777" w:rsidR="00237B88" w:rsidRDefault="00237B88" w:rsidP="005A5BE9">
      <w:pPr>
        <w:spacing w:after="0"/>
      </w:pPr>
      <w:r w:rsidRPr="002A03DC">
        <w:rPr>
          <w:i/>
        </w:rPr>
        <w:t>Rotation</w:t>
      </w:r>
      <w:r>
        <w:t xml:space="preserve"> –</w:t>
      </w:r>
      <w:r w:rsidR="00454CB9">
        <w:t xml:space="preserve"> R</w:t>
      </w:r>
      <w:r>
        <w:t xml:space="preserve">otation can be relative to the original placement or to the object’s “north”. </w:t>
      </w:r>
      <w:r w:rsidR="005A5BE9">
        <w:t>For example, r</w:t>
      </w:r>
      <w:r>
        <w:t xml:space="preserve">otation </w:t>
      </w:r>
      <w:r w:rsidR="005A5BE9">
        <w:t xml:space="preserve">could be used to </w:t>
      </w:r>
      <w:r w:rsidRPr="00240364">
        <w:t xml:space="preserve">change display settings </w:t>
      </w:r>
      <w:r>
        <w:t>like</w:t>
      </w:r>
      <w:r w:rsidRPr="00240364">
        <w:t xml:space="preserve"> </w:t>
      </w:r>
      <w:r>
        <w:t>opacity and zoom factor</w:t>
      </w:r>
      <w:r w:rsidRPr="00240364">
        <w:t>.</w:t>
      </w:r>
    </w:p>
    <w:p w14:paraId="04A38BA5" w14:textId="3F773E62" w:rsidR="001205A3" w:rsidRDefault="00237B88" w:rsidP="00D0773B">
      <w:pPr>
        <w:spacing w:after="0"/>
      </w:pPr>
      <w:r w:rsidRPr="002A03DC">
        <w:rPr>
          <w:i/>
        </w:rPr>
        <w:t>Freezing</w:t>
      </w:r>
      <w:r>
        <w:t xml:space="preserve"> – </w:t>
      </w:r>
      <w:r w:rsidR="006D4EEA">
        <w:t xml:space="preserve">When </w:t>
      </w:r>
      <w:r w:rsidR="00454CB9">
        <w:t>freezing the device ignores changes in translation and rotation</w:t>
      </w:r>
      <w:r w:rsidR="000F0B45">
        <w:t>,</w:t>
      </w:r>
      <w:r w:rsidR="00454CB9">
        <w:t xml:space="preserve"> and</w:t>
      </w:r>
      <w:r>
        <w:t xml:space="preserve"> user</w:t>
      </w:r>
      <w:r w:rsidR="005A5BE9">
        <w:t>s</w:t>
      </w:r>
      <w:r>
        <w:t xml:space="preserve"> move the device freely while preserving the application</w:t>
      </w:r>
      <w:r w:rsidR="005A5BE9">
        <w:t xml:space="preserve"> state</w:t>
      </w:r>
      <w:r>
        <w:t xml:space="preserve">, e.g. the current view in the virtual plane. </w:t>
      </w:r>
      <w:r w:rsidR="005A5BE9">
        <w:t xml:space="preserve">For example, once triggered, </w:t>
      </w:r>
      <w:r>
        <w:t xml:space="preserve">video </w:t>
      </w:r>
      <w:r w:rsidR="005A5BE9">
        <w:t xml:space="preserve">content is reproduced regardless </w:t>
      </w:r>
      <w:r>
        <w:t xml:space="preserve">of </w:t>
      </w:r>
      <w:r w:rsidR="005A5BE9">
        <w:t>changes on the device’s location</w:t>
      </w:r>
      <w:r>
        <w:t>.</w:t>
      </w:r>
      <w:r w:rsidR="006469F5" w:rsidRPr="006469F5">
        <w:rPr>
          <w:noProof/>
          <w:lang w:val="en-CA" w:eastAsia="en-CA"/>
        </w:rPr>
        <w:t xml:space="preserve"> </w:t>
      </w:r>
      <w:r w:rsidR="00327A4B">
        <w:rPr>
          <w:i/>
          <w:noProof/>
          <w:lang w:val="en-CA" w:eastAsia="en-CA"/>
        </w:rPr>
        <mc:AlternateContent>
          <mc:Choice Requires="wps">
            <w:drawing>
              <wp:anchor distT="0" distB="0" distL="114300" distR="114300" simplePos="0" relativeHeight="251663360" behindDoc="0" locked="0" layoutInCell="1" allowOverlap="1" wp14:anchorId="24217D6F" wp14:editId="21D45263">
                <wp:simplePos x="687070" y="2259965"/>
                <wp:positionH relativeFrom="margin">
                  <wp:align>right</wp:align>
                </wp:positionH>
                <wp:positionV relativeFrom="margin">
                  <wp:align>top</wp:align>
                </wp:positionV>
                <wp:extent cx="3072130" cy="130810"/>
                <wp:effectExtent l="0" t="0" r="0" b="3810"/>
                <wp:wrapSquare wrapText="bothSides"/>
                <wp:docPr id="23" name="Text Box 23"/>
                <wp:cNvGraphicFramePr/>
                <a:graphic xmlns:a="http://schemas.openxmlformats.org/drawingml/2006/main">
                  <a:graphicData uri="http://schemas.microsoft.com/office/word/2010/wordprocessingShape">
                    <wps:wsp>
                      <wps:cNvSpPr txBox="1"/>
                      <wps:spPr>
                        <a:xfrm>
                          <a:off x="0" y="0"/>
                          <a:ext cx="3072130" cy="130810"/>
                        </a:xfrm>
                        <a:prstGeom prst="rect">
                          <a:avLst/>
                        </a:prstGeom>
                        <a:solidFill>
                          <a:prstClr val="white"/>
                        </a:solidFill>
                        <a:ln>
                          <a:noFill/>
                        </a:ln>
                        <a:effectLst/>
                      </wps:spPr>
                      <wps:txbx>
                        <w:txbxContent>
                          <w:p w14:paraId="373F9194" w14:textId="77777777" w:rsidR="00327A4B" w:rsidRPr="00671480" w:rsidRDefault="000E599E" w:rsidP="00327A4B">
                            <w:pPr>
                              <w:pStyle w:val="Caption"/>
                              <w:rPr>
                                <w:sz w:val="20"/>
                              </w:rPr>
                            </w:pPr>
                            <w:bookmarkStart w:id="2" w:name="_Ref352242204"/>
                            <w:r>
                              <w:rPr>
                                <w:noProof/>
                                <w:lang w:val="en-CA" w:eastAsia="en-CA"/>
                              </w:rPr>
                              <w:drawing>
                                <wp:inline distT="0" distB="0" distL="0" distR="0" wp14:anchorId="2DB30640" wp14:editId="24DEACD8">
                                  <wp:extent cx="2819181" cy="3137683"/>
                                  <wp:effectExtent l="0" t="0" r="63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19181" cy="3137683"/>
                                          </a:xfrm>
                                          <a:prstGeom prst="rect">
                                            <a:avLst/>
                                          </a:prstGeom>
                                        </pic:spPr>
                                      </pic:pic>
                                    </a:graphicData>
                                  </a:graphic>
                                </wp:inline>
                              </w:drawing>
                            </w:r>
                            <w:r w:rsidR="00327A4B">
                              <w:br/>
                            </w:r>
                            <w:bookmarkStart w:id="3" w:name="_Ref382232593"/>
                            <w:r w:rsidR="00327A4B">
                              <w:t xml:space="preserve">Figure </w:t>
                            </w:r>
                            <w:r w:rsidR="00327A4B">
                              <w:fldChar w:fldCharType="begin"/>
                            </w:r>
                            <w:r w:rsidR="00327A4B">
                              <w:instrText xml:space="preserve"> SEQ Figure \* ARABIC </w:instrText>
                            </w:r>
                            <w:r w:rsidR="00327A4B">
                              <w:fldChar w:fldCharType="separate"/>
                            </w:r>
                            <w:r w:rsidR="00235356">
                              <w:rPr>
                                <w:noProof/>
                              </w:rPr>
                              <w:t>2</w:t>
                            </w:r>
                            <w:r w:rsidR="00327A4B">
                              <w:fldChar w:fldCharType="end"/>
                            </w:r>
                            <w:bookmarkEnd w:id="2"/>
                            <w:bookmarkEnd w:id="3"/>
                            <w:r w:rsidR="00327A4B">
                              <w:t xml:space="preserve">. </w:t>
                            </w:r>
                            <w:proofErr w:type="gramStart"/>
                            <w:r w:rsidR="00327A4B">
                              <w:t>cAR</w:t>
                            </w:r>
                            <w:proofErr w:type="gramEnd"/>
                            <w:r w:rsidR="00327A4B">
                              <w:t xml:space="preserve"> interaction techniques grouped by the three identified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17D6F" id="Text Box 23" o:spid="_x0000_s1029" type="#_x0000_t202" style="position:absolute;left:0;text-align:left;margin-left:190.7pt;margin-top:0;width:241.9pt;height:10.3pt;z-index:251663360;visibility:visible;mso-wrap-style:square;mso-wrap-distance-left:9pt;mso-wrap-distance-top:0;mso-wrap-distance-right:9pt;mso-wrap-distance-bottom:0;mso-position-horizontal:right;mso-position-horizontal-relative:margin;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" stroked="f">
                <v:textbox style="mso-fit-shape-to-text:t" inset="0,0,0,0">
                  <w:txbxContent>
                    <w:p w14:paraId="373F9194" w14:textId="77777777" w:rsidR="00327A4B" w:rsidRPr="00671480" w:rsidRDefault="000E599E" w:rsidP="00327A4B">
                      <w:pPr>
                        <w:pStyle w:val="Caption"/>
                        <w:rPr>
                          <w:sz w:val="20"/>
                        </w:rPr>
                      </w:pPr>
                      <w:bookmarkStart w:id="4" w:name="_Ref352242204"/>
                      <w:r>
                        <w:rPr>
                          <w:noProof/>
                          <w:lang w:val="en-CA" w:eastAsia="en-CA"/>
                        </w:rPr>
                        <w:drawing>
                          <wp:inline distT="0" distB="0" distL="0" distR="0" wp14:anchorId="2DB30640" wp14:editId="24DEACD8">
                            <wp:extent cx="2819181" cy="3137683"/>
                            <wp:effectExtent l="0" t="0" r="63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19181" cy="3137683"/>
                                    </a:xfrm>
                                    <a:prstGeom prst="rect">
                                      <a:avLst/>
                                    </a:prstGeom>
                                  </pic:spPr>
                                </pic:pic>
                              </a:graphicData>
                            </a:graphic>
                          </wp:inline>
                        </w:drawing>
                      </w:r>
                      <w:r w:rsidR="00327A4B">
                        <w:br/>
                      </w:r>
                      <w:bookmarkStart w:id="5" w:name="_Ref382232593"/>
                      <w:r w:rsidR="00327A4B">
                        <w:t xml:space="preserve">Figure </w:t>
                      </w:r>
                      <w:r w:rsidR="00327A4B">
                        <w:fldChar w:fldCharType="begin"/>
                      </w:r>
                      <w:r w:rsidR="00327A4B">
                        <w:instrText xml:space="preserve"> SEQ Figure \* ARABIC </w:instrText>
                      </w:r>
                      <w:r w:rsidR="00327A4B">
                        <w:fldChar w:fldCharType="separate"/>
                      </w:r>
                      <w:r w:rsidR="00235356">
                        <w:rPr>
                          <w:noProof/>
                        </w:rPr>
                        <w:t>2</w:t>
                      </w:r>
                      <w:r w:rsidR="00327A4B">
                        <w:fldChar w:fldCharType="end"/>
                      </w:r>
                      <w:bookmarkEnd w:id="4"/>
                      <w:bookmarkEnd w:id="5"/>
                      <w:r w:rsidR="00327A4B">
                        <w:t xml:space="preserve">. </w:t>
                      </w:r>
                      <w:proofErr w:type="gramStart"/>
                      <w:r w:rsidR="00327A4B">
                        <w:t>cAR</w:t>
                      </w:r>
                      <w:proofErr w:type="gramEnd"/>
                      <w:r w:rsidR="00327A4B">
                        <w:t xml:space="preserve"> interaction techniques grouped by the three identified categories.</w:t>
                      </w:r>
                    </w:p>
                  </w:txbxContent>
                </v:textbox>
                <w10:wrap type="square" anchorx="margin" anchory="margin"/>
              </v:shape>
            </w:pict>
          </mc:Fallback>
        </mc:AlternateContent>
      </w:r>
    </w:p>
    <w:p w14:paraId="1130DEEF" w14:textId="77777777" w:rsidR="00237B88" w:rsidRDefault="00237B88" w:rsidP="00237B88">
      <w:pPr>
        <w:pStyle w:val="Heading2"/>
      </w:pPr>
      <w:r>
        <w:t>Off-Contact</w:t>
      </w:r>
    </w:p>
    <w:p w14:paraId="1AE52DD3" w14:textId="77777777" w:rsidR="00237B88" w:rsidRDefault="00237B88" w:rsidP="00237B88">
      <w:r>
        <w:t xml:space="preserve">Off-contact interaction techniques do not require the cAR device to </w:t>
      </w:r>
      <w:r w:rsidR="000E4261">
        <w:t>lie</w:t>
      </w:r>
      <w:r w:rsidR="00EE455B">
        <w:t xml:space="preserve"> on the augmented object.</w:t>
      </w:r>
    </w:p>
    <w:p w14:paraId="651BB790" w14:textId="5CA11A27" w:rsidR="00237B88" w:rsidRDefault="00237B88" w:rsidP="00D0773B">
      <w:pPr>
        <w:spacing w:after="0"/>
      </w:pPr>
      <w:r w:rsidRPr="002A03DC">
        <w:rPr>
          <w:i/>
        </w:rPr>
        <w:t>Flipping</w:t>
      </w:r>
      <w:r>
        <w:t xml:space="preserve"> – A cAR device can be flipped</w:t>
      </w:r>
      <w:r w:rsidR="000E4261">
        <w:t xml:space="preserve"> around </w:t>
      </w:r>
      <w:r w:rsidR="00D84B68">
        <w:t xml:space="preserve">to bring </w:t>
      </w:r>
      <w:r w:rsidR="000E4261">
        <w:t xml:space="preserve">the other side </w:t>
      </w:r>
      <w:r>
        <w:t>of the screen on top</w:t>
      </w:r>
      <w:r w:rsidR="00432506">
        <w:t xml:space="preserve"> and perform visual changes</w:t>
      </w:r>
      <w:r w:rsidR="000F0B45">
        <w:t>,</w:t>
      </w:r>
      <w:r w:rsidR="00432506">
        <w:t xml:space="preserve"> such as </w:t>
      </w:r>
      <w:r w:rsidR="000E4261">
        <w:t xml:space="preserve">zooming, </w:t>
      </w:r>
      <w:r>
        <w:t>inverse color filter</w:t>
      </w:r>
      <w:r w:rsidR="000E4261">
        <w:t>s</w:t>
      </w:r>
      <w:r>
        <w:t xml:space="preserve">, </w:t>
      </w:r>
      <w:r w:rsidR="00432506">
        <w:t>language translation</w:t>
      </w:r>
      <w:r>
        <w:t>, or launching a secondary application for the actual document.</w:t>
      </w:r>
    </w:p>
    <w:p w14:paraId="735E0D30" w14:textId="77777777" w:rsidR="00237B88" w:rsidRDefault="00237B88" w:rsidP="00237B88">
      <w:r w:rsidRPr="002A03DC">
        <w:rPr>
          <w:i/>
        </w:rPr>
        <w:t>Stacking</w:t>
      </w:r>
      <w:r>
        <w:t xml:space="preserve"> – A cAR device can be stacked on top of another one. Given that both displays are transparent, the digital content of both devices </w:t>
      </w:r>
      <w:r w:rsidR="000E73CE">
        <w:t xml:space="preserve">and the physical object </w:t>
      </w:r>
      <w:r>
        <w:t xml:space="preserve">could be visible at once. </w:t>
      </w:r>
      <w:r w:rsidR="000E73CE">
        <w:t>This interaction can be used to support content sharing:</w:t>
      </w:r>
      <w:r>
        <w:t xml:space="preserve"> digital content </w:t>
      </w:r>
      <w:r w:rsidR="00F66561">
        <w:t xml:space="preserve">from </w:t>
      </w:r>
      <w:r>
        <w:t xml:space="preserve">one device </w:t>
      </w:r>
      <w:r w:rsidR="000E73CE">
        <w:t xml:space="preserve">is </w:t>
      </w:r>
      <w:r>
        <w:t>pulled up</w:t>
      </w:r>
      <w:r w:rsidR="00AC39E8">
        <w:t xml:space="preserve"> or</w:t>
      </w:r>
      <w:r>
        <w:t xml:space="preserve"> pushed </w:t>
      </w:r>
      <w:r w:rsidR="000E73CE">
        <w:t xml:space="preserve">down </w:t>
      </w:r>
      <w:r w:rsidR="00F66561">
        <w:t xml:space="preserve">between </w:t>
      </w:r>
      <w:r>
        <w:t>device</w:t>
      </w:r>
      <w:r w:rsidR="00F66561">
        <w:t>s</w:t>
      </w:r>
      <w:r>
        <w:t>.</w:t>
      </w:r>
    </w:p>
    <w:p w14:paraId="7A2CF0A1" w14:textId="77777777" w:rsidR="00237B88" w:rsidRDefault="00237B88" w:rsidP="00237B88">
      <w:pPr>
        <w:pStyle w:val="Heading2"/>
      </w:pPr>
      <w:r>
        <w:t>Content-Aware</w:t>
      </w:r>
    </w:p>
    <w:p w14:paraId="29185CFB" w14:textId="77777777" w:rsidR="00237B88" w:rsidRDefault="00237B88" w:rsidP="00237B88">
      <w:r>
        <w:t>Content-aware interaction techniques leverage knowledge about the underlying physical object.</w:t>
      </w:r>
    </w:p>
    <w:p w14:paraId="26B3D2D7" w14:textId="1915A226" w:rsidR="00237B88" w:rsidRDefault="00237B88" w:rsidP="00D0773B">
      <w:pPr>
        <w:spacing w:after="0"/>
      </w:pPr>
      <w:r w:rsidRPr="002A03DC">
        <w:rPr>
          <w:i/>
        </w:rPr>
        <w:t>Direct Pointing</w:t>
      </w:r>
      <w:r>
        <w:t xml:space="preserve"> – Direct pointing allows user</w:t>
      </w:r>
      <w:r w:rsidR="00502637">
        <w:t>s</w:t>
      </w:r>
      <w:r>
        <w:t xml:space="preserve"> to </w:t>
      </w:r>
      <w:r w:rsidR="00502637">
        <w:t xml:space="preserve">use their finger or stylus to </w:t>
      </w:r>
      <w:r>
        <w:t xml:space="preserve">interact with </w:t>
      </w:r>
      <w:r w:rsidR="00502637">
        <w:t xml:space="preserve">spatially-aligned digital </w:t>
      </w:r>
      <w:r>
        <w:t>content</w:t>
      </w:r>
      <w:r w:rsidR="00502637">
        <w:t xml:space="preserve">, click on </w:t>
      </w:r>
      <w:r>
        <w:t>user-interface elements</w:t>
      </w:r>
      <w:r w:rsidR="002B2EA0">
        <w:t>,</w:t>
      </w:r>
      <w:r>
        <w:t xml:space="preserve"> </w:t>
      </w:r>
      <w:r w:rsidR="00502637">
        <w:t>such as buttons</w:t>
      </w:r>
      <w:r w:rsidR="002B2EA0">
        <w:t xml:space="preserve"> and</w:t>
      </w:r>
      <w:r w:rsidR="00502637">
        <w:t xml:space="preserve"> menus, or issue gestures.</w:t>
      </w:r>
    </w:p>
    <w:p w14:paraId="5BAC4AC9" w14:textId="04D4F9E0" w:rsidR="00237B88" w:rsidRDefault="00237B88" w:rsidP="00D0773B">
      <w:pPr>
        <w:spacing w:after="0"/>
      </w:pPr>
      <w:r w:rsidRPr="002A03DC">
        <w:rPr>
          <w:i/>
        </w:rPr>
        <w:t>Extraction</w:t>
      </w:r>
      <w:r>
        <w:t xml:space="preserve"> – Users can interact with elements of the digital </w:t>
      </w:r>
      <w:r w:rsidR="00502637">
        <w:t>model</w:t>
      </w:r>
      <w:r>
        <w:t xml:space="preserve">. For example, a cAR </w:t>
      </w:r>
      <w:r w:rsidR="00D0773B">
        <w:t xml:space="preserve">magazine </w:t>
      </w:r>
      <w:r w:rsidR="00502637">
        <w:t>app</w:t>
      </w:r>
      <w:r>
        <w:t xml:space="preserve"> allow</w:t>
      </w:r>
      <w:r w:rsidR="00D0773B">
        <w:t>s</w:t>
      </w:r>
      <w:r>
        <w:t xml:space="preserve"> users to select </w:t>
      </w:r>
      <w:r w:rsidR="00A03268">
        <w:t xml:space="preserve">words </w:t>
      </w:r>
      <w:r>
        <w:t xml:space="preserve">and look up definitions and </w:t>
      </w:r>
      <w:r w:rsidR="00D0773B">
        <w:t xml:space="preserve">their </w:t>
      </w:r>
      <w:r>
        <w:t>occurrences in the document.</w:t>
      </w:r>
    </w:p>
    <w:p w14:paraId="7BBDE233" w14:textId="2A73D585" w:rsidR="00237B88" w:rsidRDefault="00897F0E" w:rsidP="00C000BA">
      <w:pPr>
        <w:spacing w:after="0"/>
      </w:pPr>
      <w:r>
        <w:rPr>
          <w:noProof/>
          <w:lang w:val="en-CA" w:eastAsia="en-CA"/>
        </w:rPr>
        <mc:AlternateContent>
          <mc:Choice Requires="wpg">
            <w:drawing>
              <wp:anchor distT="0" distB="0" distL="114300" distR="114300" simplePos="0" relativeHeight="251660288" behindDoc="0" locked="0" layoutInCell="1" allowOverlap="1" wp14:anchorId="4D6DDB05" wp14:editId="4BB1F92F">
                <wp:simplePos x="0" y="0"/>
                <wp:positionH relativeFrom="margin">
                  <wp:posOffset>3279038</wp:posOffset>
                </wp:positionH>
                <wp:positionV relativeFrom="margin">
                  <wp:posOffset>5517490</wp:posOffset>
                </wp:positionV>
                <wp:extent cx="3136900" cy="2884195"/>
                <wp:effectExtent l="0" t="0" r="6350" b="0"/>
                <wp:wrapSquare wrapText="bothSides"/>
                <wp:docPr id="14" name="Group 14"/>
                <wp:cNvGraphicFramePr/>
                <a:graphic xmlns:a="http://schemas.openxmlformats.org/drawingml/2006/main">
                  <a:graphicData uri="http://schemas.microsoft.com/office/word/2010/wordprocessingGroup">
                    <wpg:wgp>
                      <wpg:cNvGrpSpPr/>
                      <wpg:grpSpPr>
                        <a:xfrm>
                          <a:off x="0" y="0"/>
                          <a:ext cx="3136900" cy="2884195"/>
                          <a:chOff x="0" y="-236228"/>
                          <a:chExt cx="3236741" cy="2756413"/>
                        </a:xfrm>
                      </wpg:grpSpPr>
                      <wps:wsp>
                        <wps:cNvPr id="307" name="Text Box 2"/>
                        <wps:cNvSpPr txBox="1">
                          <a:spLocks noChangeArrowheads="1"/>
                        </wps:cNvSpPr>
                        <wps:spPr bwMode="auto">
                          <a:xfrm>
                            <a:off x="0" y="1"/>
                            <a:ext cx="3164777" cy="2520184"/>
                          </a:xfrm>
                          <a:prstGeom prst="rect">
                            <a:avLst/>
                          </a:prstGeom>
                          <a:solidFill>
                            <a:srgbClr val="FFFFFF"/>
                          </a:solidFill>
                          <a:ln w="9525">
                            <a:noFill/>
                            <a:miter lim="800000"/>
                            <a:headEnd/>
                            <a:tailEnd/>
                          </a:ln>
                        </wps:spPr>
                        <wps:txbx>
                          <w:txbxContent>
                            <w:tbl>
                              <w:tblPr>
                                <w:tblStyle w:val="TableGrid"/>
                                <w:tblW w:w="4876" w:type="dxa"/>
                                <w:tblLayout w:type="fixed"/>
                                <w:tblLook w:val="04A0" w:firstRow="1" w:lastRow="0" w:firstColumn="1" w:lastColumn="0" w:noHBand="0" w:noVBand="1"/>
                              </w:tblPr>
                              <w:tblGrid>
                                <w:gridCol w:w="1326"/>
                                <w:gridCol w:w="2972"/>
                                <w:gridCol w:w="578"/>
                              </w:tblGrid>
                              <w:tr w:rsidR="009417C7" w:rsidRPr="00B97A57" w14:paraId="44C9AC93" w14:textId="77777777" w:rsidTr="000E73CE">
                                <w:tc>
                                  <w:tcPr>
                                    <w:tcW w:w="1326" w:type="dxa"/>
                                    <w:vAlign w:val="center"/>
                                  </w:tcPr>
                                  <w:p w14:paraId="282DEC5C" w14:textId="77777777" w:rsidR="009417C7" w:rsidRPr="00B97A57" w:rsidRDefault="009417C7" w:rsidP="00C40BE3">
                                    <w:pPr>
                                      <w:pStyle w:val="TableContent"/>
                                      <w:rPr>
                                        <w:b/>
                                        <w:sz w:val="16"/>
                                        <w:szCs w:val="16"/>
                                      </w:rPr>
                                    </w:pPr>
                                    <w:r w:rsidRPr="00B97A57">
                                      <w:rPr>
                                        <w:b/>
                                        <w:sz w:val="16"/>
                                        <w:szCs w:val="16"/>
                                      </w:rPr>
                                      <w:t>Technique</w:t>
                                    </w:r>
                                  </w:p>
                                </w:tc>
                                <w:tc>
                                  <w:tcPr>
                                    <w:tcW w:w="2972" w:type="dxa"/>
                                    <w:vAlign w:val="center"/>
                                  </w:tcPr>
                                  <w:p w14:paraId="04D15E84" w14:textId="77777777" w:rsidR="009417C7" w:rsidRPr="00B97A57" w:rsidRDefault="009417C7" w:rsidP="00C40BE3">
                                    <w:pPr>
                                      <w:pStyle w:val="TableContent"/>
                                      <w:rPr>
                                        <w:b/>
                                        <w:sz w:val="16"/>
                                        <w:szCs w:val="16"/>
                                      </w:rPr>
                                    </w:pPr>
                                    <w:r w:rsidRPr="00B97A57">
                                      <w:rPr>
                                        <w:b/>
                                        <w:sz w:val="16"/>
                                        <w:szCs w:val="16"/>
                                      </w:rPr>
                                      <w:t>Active Reading Feature</w:t>
                                    </w:r>
                                  </w:p>
                                </w:tc>
                                <w:tc>
                                  <w:tcPr>
                                    <w:tcW w:w="578" w:type="dxa"/>
                                  </w:tcPr>
                                  <w:p w14:paraId="6F23A04D" w14:textId="77777777" w:rsidR="009417C7" w:rsidRPr="00B97A57" w:rsidRDefault="009417C7" w:rsidP="00C40BE3">
                                    <w:pPr>
                                      <w:pStyle w:val="TableContent"/>
                                      <w:jc w:val="center"/>
                                      <w:rPr>
                                        <w:b/>
                                        <w:sz w:val="16"/>
                                        <w:szCs w:val="16"/>
                                      </w:rPr>
                                    </w:pPr>
                                    <w:proofErr w:type="spellStart"/>
                                    <w:r w:rsidRPr="00B97A57">
                                      <w:rPr>
                                        <w:b/>
                                        <w:sz w:val="16"/>
                                        <w:szCs w:val="16"/>
                                      </w:rPr>
                                      <w:t>Prot</w:t>
                                    </w:r>
                                    <w:proofErr w:type="spellEnd"/>
                                  </w:p>
                                </w:tc>
                              </w:tr>
                              <w:tr w:rsidR="009417C7" w:rsidRPr="00B97A57" w14:paraId="57F79472" w14:textId="77777777" w:rsidTr="000E73CE">
                                <w:tc>
                                  <w:tcPr>
                                    <w:tcW w:w="1326" w:type="dxa"/>
                                    <w:vAlign w:val="center"/>
                                  </w:tcPr>
                                  <w:p w14:paraId="07EE4DF6" w14:textId="7A58B0C3" w:rsidR="009417C7" w:rsidRPr="00B97A57" w:rsidRDefault="009417C7" w:rsidP="00CB37FD">
                                    <w:pPr>
                                      <w:pStyle w:val="TableContent"/>
                                      <w:rPr>
                                        <w:sz w:val="16"/>
                                        <w:szCs w:val="16"/>
                                      </w:rPr>
                                    </w:pPr>
                                    <w:r w:rsidRPr="00B97A57">
                                      <w:rPr>
                                        <w:sz w:val="16"/>
                                        <w:szCs w:val="16"/>
                                      </w:rPr>
                                      <w:t>Placing/Rem</w:t>
                                    </w:r>
                                    <w:r w:rsidR="004F7798">
                                      <w:rPr>
                                        <w:sz w:val="16"/>
                                        <w:szCs w:val="16"/>
                                      </w:rPr>
                                      <w:t>oval</w:t>
                                    </w:r>
                                  </w:p>
                                </w:tc>
                                <w:tc>
                                  <w:tcPr>
                                    <w:tcW w:w="2972" w:type="dxa"/>
                                    <w:vAlign w:val="center"/>
                                  </w:tcPr>
                                  <w:p w14:paraId="5C317F94" w14:textId="77777777" w:rsidR="009417C7" w:rsidRPr="00B97A57" w:rsidRDefault="009417C7" w:rsidP="003C2EAB">
                                    <w:pPr>
                                      <w:pStyle w:val="TableContent"/>
                                      <w:rPr>
                                        <w:sz w:val="16"/>
                                        <w:szCs w:val="16"/>
                                      </w:rPr>
                                    </w:pPr>
                                    <w:r w:rsidRPr="00B97A57">
                                      <w:rPr>
                                        <w:sz w:val="16"/>
                                        <w:szCs w:val="16"/>
                                      </w:rPr>
                                      <w:t>Document recognition, access, exit</w:t>
                                    </w:r>
                                  </w:p>
                                </w:tc>
                                <w:tc>
                                  <w:tcPr>
                                    <w:tcW w:w="578" w:type="dxa"/>
                                    <w:vAlign w:val="center"/>
                                  </w:tcPr>
                                  <w:p w14:paraId="71F826DB" w14:textId="77777777" w:rsidR="009417C7" w:rsidRPr="00B97A57" w:rsidRDefault="009417C7" w:rsidP="00C40BE3">
                                    <w:pPr>
                                      <w:pStyle w:val="TableContent"/>
                                      <w:jc w:val="center"/>
                                      <w:rPr>
                                        <w:sz w:val="16"/>
                                        <w:szCs w:val="16"/>
                                      </w:rPr>
                                    </w:pPr>
                                    <w:r w:rsidRPr="00B97A57">
                                      <w:rPr>
                                        <w:sz w:val="16"/>
                                        <w:szCs w:val="16"/>
                                      </w:rPr>
                                      <w:t>Both</w:t>
                                    </w:r>
                                  </w:p>
                                </w:tc>
                              </w:tr>
                              <w:tr w:rsidR="009417C7" w:rsidRPr="00B97A57" w14:paraId="4BC6292E" w14:textId="77777777" w:rsidTr="000E73CE">
                                <w:tc>
                                  <w:tcPr>
                                    <w:tcW w:w="1326" w:type="dxa"/>
                                    <w:vAlign w:val="center"/>
                                  </w:tcPr>
                                  <w:p w14:paraId="5006C10A" w14:textId="77777777" w:rsidR="009417C7" w:rsidRPr="00B97A57" w:rsidRDefault="009417C7" w:rsidP="00C40BE3">
                                    <w:pPr>
                                      <w:pStyle w:val="TableContent"/>
                                      <w:rPr>
                                        <w:sz w:val="16"/>
                                        <w:szCs w:val="16"/>
                                      </w:rPr>
                                    </w:pPr>
                                    <w:r w:rsidRPr="00B97A57">
                                      <w:rPr>
                                        <w:sz w:val="16"/>
                                        <w:szCs w:val="16"/>
                                      </w:rPr>
                                      <w:t>Translation/ Rotation</w:t>
                                    </w:r>
                                  </w:p>
                                </w:tc>
                                <w:tc>
                                  <w:tcPr>
                                    <w:tcW w:w="2972" w:type="dxa"/>
                                    <w:vAlign w:val="center"/>
                                  </w:tcPr>
                                  <w:p w14:paraId="2E287E7E" w14:textId="77777777" w:rsidR="009417C7" w:rsidRPr="00B97A57" w:rsidRDefault="009417C7" w:rsidP="00CB37FD">
                                    <w:pPr>
                                      <w:pStyle w:val="TableContent"/>
                                      <w:rPr>
                                        <w:sz w:val="16"/>
                                        <w:szCs w:val="16"/>
                                      </w:rPr>
                                    </w:pPr>
                                    <w:r w:rsidRPr="00B97A57">
                                      <w:rPr>
                                        <w:sz w:val="16"/>
                                        <w:szCs w:val="16"/>
                                      </w:rPr>
                                      <w:t>Browsing virtual content anchored to locations in the document.</w:t>
                                    </w:r>
                                  </w:p>
                                </w:tc>
                                <w:tc>
                                  <w:tcPr>
                                    <w:tcW w:w="578" w:type="dxa"/>
                                    <w:vAlign w:val="center"/>
                                  </w:tcPr>
                                  <w:p w14:paraId="628963CA" w14:textId="77777777" w:rsidR="009417C7" w:rsidRPr="00B97A57" w:rsidRDefault="009417C7" w:rsidP="00C40BE3">
                                    <w:pPr>
                                      <w:pStyle w:val="TableContent"/>
                                      <w:jc w:val="center"/>
                                      <w:rPr>
                                        <w:sz w:val="16"/>
                                        <w:szCs w:val="16"/>
                                      </w:rPr>
                                    </w:pPr>
                                    <w:r w:rsidRPr="00B97A57">
                                      <w:rPr>
                                        <w:sz w:val="16"/>
                                        <w:szCs w:val="16"/>
                                      </w:rPr>
                                      <w:t>Both</w:t>
                                    </w:r>
                                  </w:p>
                                </w:tc>
                              </w:tr>
                              <w:tr w:rsidR="009417C7" w:rsidRPr="00B97A57" w14:paraId="78923A96" w14:textId="77777777" w:rsidTr="000E73CE">
                                <w:tc>
                                  <w:tcPr>
                                    <w:tcW w:w="1326" w:type="dxa"/>
                                    <w:vAlign w:val="center"/>
                                  </w:tcPr>
                                  <w:p w14:paraId="0C2699AA" w14:textId="77777777" w:rsidR="009417C7" w:rsidRPr="00B97A57" w:rsidRDefault="009417C7" w:rsidP="00C40BE3">
                                    <w:pPr>
                                      <w:pStyle w:val="TableContent"/>
                                      <w:rPr>
                                        <w:sz w:val="16"/>
                                        <w:szCs w:val="16"/>
                                      </w:rPr>
                                    </w:pPr>
                                    <w:r w:rsidRPr="00B97A57">
                                      <w:rPr>
                                        <w:sz w:val="16"/>
                                        <w:szCs w:val="16"/>
                                      </w:rPr>
                                      <w:t>Freezing</w:t>
                                    </w:r>
                                  </w:p>
                                </w:tc>
                                <w:tc>
                                  <w:tcPr>
                                    <w:tcW w:w="2972" w:type="dxa"/>
                                    <w:vAlign w:val="center"/>
                                  </w:tcPr>
                                  <w:p w14:paraId="3FE1BAF7" w14:textId="77777777" w:rsidR="009417C7" w:rsidRPr="00B97A57" w:rsidRDefault="009417C7" w:rsidP="00CB37FD">
                                    <w:pPr>
                                      <w:pStyle w:val="TableContent"/>
                                      <w:rPr>
                                        <w:sz w:val="16"/>
                                        <w:szCs w:val="16"/>
                                      </w:rPr>
                                    </w:pPr>
                                    <w:r w:rsidRPr="00B97A57">
                                      <w:rPr>
                                        <w:sz w:val="16"/>
                                        <w:szCs w:val="16"/>
                                      </w:rPr>
                                      <w:t>Ignores translation and rotation, thus maintaining the current digital view.</w:t>
                                    </w:r>
                                  </w:p>
                                </w:tc>
                                <w:tc>
                                  <w:tcPr>
                                    <w:tcW w:w="578" w:type="dxa"/>
                                    <w:vAlign w:val="center"/>
                                  </w:tcPr>
                                  <w:p w14:paraId="51CE7603" w14:textId="77777777" w:rsidR="009417C7" w:rsidRPr="00B97A57" w:rsidRDefault="009417C7" w:rsidP="00C40BE3">
                                    <w:pPr>
                                      <w:pStyle w:val="TableContent"/>
                                      <w:jc w:val="center"/>
                                      <w:rPr>
                                        <w:sz w:val="16"/>
                                        <w:szCs w:val="16"/>
                                      </w:rPr>
                                    </w:pPr>
                                    <w:proofErr w:type="spellStart"/>
                                    <w:r w:rsidRPr="00B97A57">
                                      <w:rPr>
                                        <w:sz w:val="16"/>
                                        <w:szCs w:val="16"/>
                                      </w:rPr>
                                      <w:t>tPad</w:t>
                                    </w:r>
                                    <w:proofErr w:type="spellEnd"/>
                                  </w:p>
                                </w:tc>
                              </w:tr>
                              <w:tr w:rsidR="009417C7" w:rsidRPr="00B97A57" w14:paraId="5B455B03" w14:textId="77777777" w:rsidTr="000E73CE">
                                <w:tc>
                                  <w:tcPr>
                                    <w:tcW w:w="1326" w:type="dxa"/>
                                    <w:vAlign w:val="center"/>
                                  </w:tcPr>
                                  <w:p w14:paraId="1CDE831B" w14:textId="77777777" w:rsidR="009417C7" w:rsidRPr="00B97A57" w:rsidRDefault="009417C7" w:rsidP="00C40BE3">
                                    <w:pPr>
                                      <w:pStyle w:val="TableContent"/>
                                      <w:rPr>
                                        <w:sz w:val="16"/>
                                        <w:szCs w:val="16"/>
                                      </w:rPr>
                                    </w:pPr>
                                    <w:r w:rsidRPr="00B97A57">
                                      <w:rPr>
                                        <w:sz w:val="16"/>
                                        <w:szCs w:val="16"/>
                                      </w:rPr>
                                      <w:t>Shaking</w:t>
                                    </w:r>
                                  </w:p>
                                </w:tc>
                                <w:tc>
                                  <w:tcPr>
                                    <w:tcW w:w="2972" w:type="dxa"/>
                                    <w:vAlign w:val="center"/>
                                  </w:tcPr>
                                  <w:p w14:paraId="1F586AF8" w14:textId="77777777" w:rsidR="009417C7" w:rsidRPr="00B97A57" w:rsidRDefault="009417C7" w:rsidP="00C40BE3">
                                    <w:pPr>
                                      <w:pStyle w:val="TableContent"/>
                                      <w:rPr>
                                        <w:sz w:val="16"/>
                                        <w:szCs w:val="16"/>
                                      </w:rPr>
                                    </w:pPr>
                                    <w:r w:rsidRPr="00B97A57">
                                      <w:rPr>
                                        <w:sz w:val="16"/>
                                        <w:szCs w:val="16"/>
                                      </w:rPr>
                                      <w:t>Undo for highlights and scribbles</w:t>
                                    </w:r>
                                  </w:p>
                                </w:tc>
                                <w:tc>
                                  <w:tcPr>
                                    <w:tcW w:w="578" w:type="dxa"/>
                                    <w:vAlign w:val="center"/>
                                  </w:tcPr>
                                  <w:p w14:paraId="1E0C5C80" w14:textId="77777777" w:rsidR="009417C7" w:rsidRPr="00B97A57" w:rsidRDefault="009417C7" w:rsidP="00B20B16">
                                    <w:pPr>
                                      <w:pStyle w:val="TableContent"/>
                                      <w:jc w:val="center"/>
                                      <w:rPr>
                                        <w:sz w:val="16"/>
                                        <w:szCs w:val="16"/>
                                      </w:rPr>
                                    </w:pPr>
                                    <w:proofErr w:type="spellStart"/>
                                    <w:r w:rsidRPr="00B97A57">
                                      <w:rPr>
                                        <w:sz w:val="16"/>
                                        <w:szCs w:val="16"/>
                                      </w:rPr>
                                      <w:t>tPad</w:t>
                                    </w:r>
                                    <w:proofErr w:type="spellEnd"/>
                                  </w:p>
                                </w:tc>
                              </w:tr>
                              <w:tr w:rsidR="009417C7" w:rsidRPr="00B97A57" w14:paraId="33DAF001" w14:textId="77777777" w:rsidTr="000E73CE">
                                <w:tc>
                                  <w:tcPr>
                                    <w:tcW w:w="1326" w:type="dxa"/>
                                    <w:vAlign w:val="center"/>
                                  </w:tcPr>
                                  <w:p w14:paraId="0EC16AFE" w14:textId="77777777" w:rsidR="009417C7" w:rsidRPr="00B97A57" w:rsidRDefault="009417C7" w:rsidP="00C40BE3">
                                    <w:pPr>
                                      <w:pStyle w:val="TableContent"/>
                                      <w:rPr>
                                        <w:sz w:val="16"/>
                                        <w:szCs w:val="16"/>
                                      </w:rPr>
                                    </w:pPr>
                                    <w:r w:rsidRPr="00B97A57">
                                      <w:rPr>
                                        <w:sz w:val="16"/>
                                        <w:szCs w:val="16"/>
                                      </w:rPr>
                                      <w:t>Direct Pointing (hand and pen)</w:t>
                                    </w:r>
                                  </w:p>
                                </w:tc>
                                <w:tc>
                                  <w:tcPr>
                                    <w:tcW w:w="2972" w:type="dxa"/>
                                    <w:vAlign w:val="center"/>
                                  </w:tcPr>
                                  <w:p w14:paraId="2D325124" w14:textId="77777777" w:rsidR="009417C7" w:rsidRPr="00B97A57" w:rsidRDefault="009417C7" w:rsidP="00C40BE3">
                                    <w:pPr>
                                      <w:pStyle w:val="TableContent"/>
                                      <w:rPr>
                                        <w:sz w:val="16"/>
                                        <w:szCs w:val="16"/>
                                      </w:rPr>
                                    </w:pPr>
                                    <w:r w:rsidRPr="00B97A57">
                                      <w:rPr>
                                        <w:sz w:val="16"/>
                                        <w:szCs w:val="16"/>
                                      </w:rPr>
                                      <w:t>UI interaction, creating and manipulating digital contents</w:t>
                                    </w:r>
                                  </w:p>
                                </w:tc>
                                <w:tc>
                                  <w:tcPr>
                                    <w:tcW w:w="578" w:type="dxa"/>
                                    <w:vAlign w:val="center"/>
                                  </w:tcPr>
                                  <w:p w14:paraId="7E5F94C3" w14:textId="77777777" w:rsidR="009417C7" w:rsidRPr="00B97A57" w:rsidRDefault="009417C7" w:rsidP="00C40BE3">
                                    <w:pPr>
                                      <w:pStyle w:val="TableContent"/>
                                      <w:jc w:val="center"/>
                                      <w:rPr>
                                        <w:sz w:val="16"/>
                                        <w:szCs w:val="16"/>
                                      </w:rPr>
                                    </w:pPr>
                                    <w:r w:rsidRPr="00B97A57">
                                      <w:rPr>
                                        <w:sz w:val="16"/>
                                        <w:szCs w:val="16"/>
                                      </w:rPr>
                                      <w:t>Both</w:t>
                                    </w:r>
                                  </w:p>
                                </w:tc>
                              </w:tr>
                              <w:tr w:rsidR="009417C7" w:rsidRPr="00B97A57" w14:paraId="42C63FAD" w14:textId="77777777" w:rsidTr="000E73CE">
                                <w:trPr>
                                  <w:trHeight w:val="197"/>
                                </w:trPr>
                                <w:tc>
                                  <w:tcPr>
                                    <w:tcW w:w="1326" w:type="dxa"/>
                                    <w:vAlign w:val="center"/>
                                  </w:tcPr>
                                  <w:p w14:paraId="7136373E" w14:textId="77777777" w:rsidR="009417C7" w:rsidRPr="00B97A57" w:rsidRDefault="009417C7" w:rsidP="00C40BE3">
                                    <w:pPr>
                                      <w:pStyle w:val="TableContent"/>
                                      <w:rPr>
                                        <w:sz w:val="16"/>
                                        <w:szCs w:val="16"/>
                                      </w:rPr>
                                    </w:pPr>
                                    <w:r w:rsidRPr="00B97A57">
                                      <w:rPr>
                                        <w:sz w:val="16"/>
                                        <w:szCs w:val="16"/>
                                      </w:rPr>
                                      <w:t>Anchoring</w:t>
                                    </w:r>
                                  </w:p>
                                </w:tc>
                                <w:tc>
                                  <w:tcPr>
                                    <w:tcW w:w="2972" w:type="dxa"/>
                                    <w:vAlign w:val="center"/>
                                  </w:tcPr>
                                  <w:p w14:paraId="47F24068" w14:textId="77777777" w:rsidR="009417C7" w:rsidRPr="00B97A57" w:rsidRDefault="009417C7" w:rsidP="00CB37FD">
                                    <w:pPr>
                                      <w:pStyle w:val="TableContent"/>
                                      <w:rPr>
                                        <w:sz w:val="16"/>
                                        <w:szCs w:val="16"/>
                                      </w:rPr>
                                    </w:pPr>
                                    <w:r w:rsidRPr="00B97A57">
                                      <w:rPr>
                                        <w:sz w:val="16"/>
                                        <w:szCs w:val="16"/>
                                      </w:rPr>
                                      <w:t xml:space="preserve">Adds notes and scribbles to fixed locations of the physical document. </w:t>
                                    </w:r>
                                  </w:p>
                                </w:tc>
                                <w:tc>
                                  <w:tcPr>
                                    <w:tcW w:w="578" w:type="dxa"/>
                                    <w:vAlign w:val="center"/>
                                  </w:tcPr>
                                  <w:p w14:paraId="339DAB6D" w14:textId="77777777" w:rsidR="009417C7" w:rsidRPr="00B97A57" w:rsidRDefault="009417C7" w:rsidP="00C40BE3">
                                    <w:pPr>
                                      <w:pStyle w:val="TableContent"/>
                                      <w:jc w:val="center"/>
                                      <w:rPr>
                                        <w:sz w:val="16"/>
                                        <w:szCs w:val="16"/>
                                      </w:rPr>
                                    </w:pPr>
                                    <w:r w:rsidRPr="00B97A57">
                                      <w:rPr>
                                        <w:sz w:val="16"/>
                                        <w:szCs w:val="16"/>
                                      </w:rPr>
                                      <w:t>Both</w:t>
                                    </w:r>
                                  </w:p>
                                </w:tc>
                              </w:tr>
                              <w:tr w:rsidR="009417C7" w:rsidRPr="00B97A57" w14:paraId="5A03AC71" w14:textId="77777777" w:rsidTr="000E73CE">
                                <w:tc>
                                  <w:tcPr>
                                    <w:tcW w:w="1326" w:type="dxa"/>
                                    <w:vAlign w:val="center"/>
                                  </w:tcPr>
                                  <w:p w14:paraId="4A85A9D6" w14:textId="77777777" w:rsidR="009417C7" w:rsidRPr="00B97A57" w:rsidRDefault="009417C7" w:rsidP="00C40BE3">
                                    <w:pPr>
                                      <w:pStyle w:val="TableContent"/>
                                      <w:rPr>
                                        <w:sz w:val="16"/>
                                        <w:szCs w:val="16"/>
                                      </w:rPr>
                                    </w:pPr>
                                    <w:r w:rsidRPr="00B97A57">
                                      <w:rPr>
                                        <w:sz w:val="16"/>
                                        <w:szCs w:val="16"/>
                                      </w:rPr>
                                      <w:t>Orientation</w:t>
                                    </w:r>
                                  </w:p>
                                </w:tc>
                                <w:tc>
                                  <w:tcPr>
                                    <w:tcW w:w="2972" w:type="dxa"/>
                                    <w:vAlign w:val="center"/>
                                  </w:tcPr>
                                  <w:p w14:paraId="04D1565B" w14:textId="77777777" w:rsidR="009417C7" w:rsidRPr="00B97A57" w:rsidRDefault="009417C7" w:rsidP="000E73CE">
                                    <w:pPr>
                                      <w:pStyle w:val="TableContent"/>
                                      <w:rPr>
                                        <w:sz w:val="16"/>
                                        <w:szCs w:val="16"/>
                                      </w:rPr>
                                    </w:pPr>
                                    <w:r w:rsidRPr="00B97A57">
                                      <w:rPr>
                                        <w:sz w:val="16"/>
                                        <w:szCs w:val="16"/>
                                      </w:rPr>
                                      <w:t>Adjust the UI to the text orientation</w:t>
                                    </w:r>
                                  </w:p>
                                </w:tc>
                                <w:tc>
                                  <w:tcPr>
                                    <w:tcW w:w="578" w:type="dxa"/>
                                    <w:vAlign w:val="center"/>
                                  </w:tcPr>
                                  <w:p w14:paraId="6DEA8BD7" w14:textId="77777777" w:rsidR="009417C7" w:rsidRPr="00B97A57" w:rsidRDefault="009417C7" w:rsidP="00B20B16">
                                    <w:pPr>
                                      <w:pStyle w:val="TableContent"/>
                                      <w:jc w:val="center"/>
                                      <w:rPr>
                                        <w:sz w:val="16"/>
                                        <w:szCs w:val="16"/>
                                      </w:rPr>
                                    </w:pPr>
                                    <w:proofErr w:type="spellStart"/>
                                    <w:r w:rsidRPr="00B97A57">
                                      <w:rPr>
                                        <w:sz w:val="16"/>
                                        <w:szCs w:val="16"/>
                                      </w:rPr>
                                      <w:t>tPad</w:t>
                                    </w:r>
                                    <w:proofErr w:type="spellEnd"/>
                                  </w:p>
                                </w:tc>
                              </w:tr>
                              <w:tr w:rsidR="009417C7" w:rsidRPr="00B97A57" w14:paraId="5AFC6318" w14:textId="77777777" w:rsidTr="000E73CE">
                                <w:tc>
                                  <w:tcPr>
                                    <w:tcW w:w="1326" w:type="dxa"/>
                                    <w:vAlign w:val="center"/>
                                  </w:tcPr>
                                  <w:p w14:paraId="59FB5646" w14:textId="77777777" w:rsidR="009417C7" w:rsidRPr="00B97A57" w:rsidRDefault="009417C7" w:rsidP="00C40BE3">
                                    <w:pPr>
                                      <w:pStyle w:val="TableContent"/>
                                      <w:rPr>
                                        <w:sz w:val="16"/>
                                        <w:szCs w:val="16"/>
                                      </w:rPr>
                                    </w:pPr>
                                    <w:r w:rsidRPr="00B97A57">
                                      <w:rPr>
                                        <w:sz w:val="16"/>
                                        <w:szCs w:val="16"/>
                                      </w:rPr>
                                      <w:t>Extraction</w:t>
                                    </w:r>
                                  </w:p>
                                </w:tc>
                                <w:tc>
                                  <w:tcPr>
                                    <w:tcW w:w="2972" w:type="dxa"/>
                                    <w:vAlign w:val="center"/>
                                  </w:tcPr>
                                  <w:p w14:paraId="1A299280" w14:textId="77777777" w:rsidR="009417C7" w:rsidRPr="00B97A57" w:rsidRDefault="009417C7" w:rsidP="00C40BE3">
                                    <w:pPr>
                                      <w:pStyle w:val="TableContent"/>
                                      <w:rPr>
                                        <w:sz w:val="16"/>
                                        <w:szCs w:val="16"/>
                                      </w:rPr>
                                    </w:pPr>
                                    <w:r w:rsidRPr="00B97A57">
                                      <w:rPr>
                                        <w:sz w:val="16"/>
                                        <w:szCs w:val="16"/>
                                      </w:rPr>
                                      <w:t>Selecting words from the text for the purpose of in-document search, online search, and translation.</w:t>
                                    </w:r>
                                  </w:p>
                                </w:tc>
                                <w:tc>
                                  <w:tcPr>
                                    <w:tcW w:w="578" w:type="dxa"/>
                                    <w:vAlign w:val="center"/>
                                  </w:tcPr>
                                  <w:p w14:paraId="47E5EE86" w14:textId="77777777" w:rsidR="009417C7" w:rsidRPr="00B97A57" w:rsidRDefault="009417C7" w:rsidP="00C40BE3">
                                    <w:pPr>
                                      <w:pStyle w:val="TableContent"/>
                                      <w:jc w:val="center"/>
                                      <w:rPr>
                                        <w:sz w:val="16"/>
                                        <w:szCs w:val="16"/>
                                      </w:rPr>
                                    </w:pPr>
                                    <w:r w:rsidRPr="00B97A57">
                                      <w:rPr>
                                        <w:sz w:val="16"/>
                                        <w:szCs w:val="16"/>
                                      </w:rPr>
                                      <w:t>Both</w:t>
                                    </w:r>
                                  </w:p>
                                </w:tc>
                              </w:tr>
                              <w:tr w:rsidR="009417C7" w:rsidRPr="00B97A57" w14:paraId="4203E645" w14:textId="77777777" w:rsidTr="000E73CE">
                                <w:tc>
                                  <w:tcPr>
                                    <w:tcW w:w="1326" w:type="dxa"/>
                                    <w:vAlign w:val="center"/>
                                  </w:tcPr>
                                  <w:p w14:paraId="1F727673" w14:textId="77777777" w:rsidR="009417C7" w:rsidRPr="00B97A57" w:rsidRDefault="009417C7" w:rsidP="00CB37FD">
                                    <w:pPr>
                                      <w:pStyle w:val="TableContent"/>
                                      <w:rPr>
                                        <w:sz w:val="16"/>
                                        <w:szCs w:val="16"/>
                                      </w:rPr>
                                    </w:pPr>
                                    <w:r w:rsidRPr="00B97A57">
                                      <w:rPr>
                                        <w:sz w:val="16"/>
                                        <w:szCs w:val="16"/>
                                      </w:rPr>
                                      <w:t>Area/Scribble Triggers</w:t>
                                    </w:r>
                                  </w:p>
                                </w:tc>
                                <w:tc>
                                  <w:tcPr>
                                    <w:tcW w:w="2972" w:type="dxa"/>
                                    <w:vAlign w:val="center"/>
                                  </w:tcPr>
                                  <w:p w14:paraId="0536CE62" w14:textId="77777777" w:rsidR="009417C7" w:rsidRPr="00B97A57" w:rsidRDefault="009417C7" w:rsidP="00C40BE3">
                                    <w:pPr>
                                      <w:pStyle w:val="TableContent"/>
                                      <w:rPr>
                                        <w:sz w:val="16"/>
                                        <w:szCs w:val="16"/>
                                      </w:rPr>
                                    </w:pPr>
                                    <w:r w:rsidRPr="00B97A57">
                                      <w:rPr>
                                        <w:sz w:val="16"/>
                                        <w:szCs w:val="16"/>
                                      </w:rPr>
                                      <w:t>Starting a video when hovering an image, and launching app when hovering a particular glyph.</w:t>
                                    </w:r>
                                  </w:p>
                                </w:tc>
                                <w:tc>
                                  <w:tcPr>
                                    <w:tcW w:w="578" w:type="dxa"/>
                                    <w:vAlign w:val="center"/>
                                  </w:tcPr>
                                  <w:p w14:paraId="22982659" w14:textId="77777777" w:rsidR="009417C7" w:rsidRPr="00B97A57" w:rsidRDefault="009417C7" w:rsidP="00C40BE3">
                                    <w:pPr>
                                      <w:pStyle w:val="TableContent"/>
                                      <w:jc w:val="center"/>
                                      <w:rPr>
                                        <w:sz w:val="16"/>
                                        <w:szCs w:val="16"/>
                                      </w:rPr>
                                    </w:pPr>
                                    <w:proofErr w:type="spellStart"/>
                                    <w:r w:rsidRPr="00B97A57">
                                      <w:rPr>
                                        <w:sz w:val="16"/>
                                        <w:szCs w:val="16"/>
                                      </w:rPr>
                                      <w:t>tPad</w:t>
                                    </w:r>
                                    <w:proofErr w:type="spellEnd"/>
                                  </w:p>
                                </w:tc>
                              </w:tr>
                              <w:tr w:rsidR="009417C7" w:rsidRPr="00B97A57" w14:paraId="59EE25E9" w14:textId="77777777" w:rsidTr="000E73CE">
                                <w:trPr>
                                  <w:trHeight w:val="72"/>
                                </w:trPr>
                                <w:tc>
                                  <w:tcPr>
                                    <w:tcW w:w="1326" w:type="dxa"/>
                                    <w:vAlign w:val="center"/>
                                  </w:tcPr>
                                  <w:p w14:paraId="2AA5B8EA" w14:textId="77777777" w:rsidR="009417C7" w:rsidRPr="00B97A57" w:rsidRDefault="009417C7" w:rsidP="00C40BE3">
                                    <w:pPr>
                                      <w:pStyle w:val="TableContent"/>
                                      <w:rPr>
                                        <w:sz w:val="16"/>
                                        <w:szCs w:val="16"/>
                                      </w:rPr>
                                    </w:pPr>
                                    <w:r w:rsidRPr="00B97A57">
                                      <w:rPr>
                                        <w:sz w:val="16"/>
                                        <w:szCs w:val="16"/>
                                      </w:rPr>
                                      <w:t>Flipping</w:t>
                                    </w:r>
                                  </w:p>
                                </w:tc>
                                <w:tc>
                                  <w:tcPr>
                                    <w:tcW w:w="2972" w:type="dxa"/>
                                    <w:vAlign w:val="center"/>
                                  </w:tcPr>
                                  <w:p w14:paraId="32B3A64D" w14:textId="77777777" w:rsidR="009417C7" w:rsidRPr="00B97A57" w:rsidRDefault="009417C7" w:rsidP="00C40BE3">
                                    <w:pPr>
                                      <w:pStyle w:val="TableContent"/>
                                      <w:rPr>
                                        <w:sz w:val="16"/>
                                        <w:szCs w:val="16"/>
                                      </w:rPr>
                                    </w:pPr>
                                    <w:r w:rsidRPr="00B97A57">
                                      <w:rPr>
                                        <w:sz w:val="16"/>
                                        <w:szCs w:val="16"/>
                                      </w:rPr>
                                      <w:t>Full screen online-search of selected word, and magic-lens color filter.</w:t>
                                    </w:r>
                                  </w:p>
                                </w:tc>
                                <w:tc>
                                  <w:tcPr>
                                    <w:tcW w:w="578" w:type="dxa"/>
                                    <w:vAlign w:val="center"/>
                                  </w:tcPr>
                                  <w:p w14:paraId="30FFA1C7" w14:textId="77777777" w:rsidR="009417C7" w:rsidRPr="00B97A57" w:rsidRDefault="009417C7" w:rsidP="00C40BE3">
                                    <w:pPr>
                                      <w:pStyle w:val="TableContent"/>
                                      <w:jc w:val="center"/>
                                      <w:rPr>
                                        <w:sz w:val="16"/>
                                        <w:szCs w:val="16"/>
                                      </w:rPr>
                                    </w:pPr>
                                    <w:r w:rsidRPr="00B97A57">
                                      <w:rPr>
                                        <w:sz w:val="16"/>
                                        <w:szCs w:val="16"/>
                                      </w:rPr>
                                      <w:t>TT</w:t>
                                    </w:r>
                                  </w:p>
                                </w:tc>
                              </w:tr>
                              <w:tr w:rsidR="009417C7" w:rsidRPr="00B97A57" w14:paraId="268C6497" w14:textId="77777777" w:rsidTr="000E73CE">
                                <w:tc>
                                  <w:tcPr>
                                    <w:tcW w:w="1326" w:type="dxa"/>
                                    <w:vAlign w:val="center"/>
                                  </w:tcPr>
                                  <w:p w14:paraId="20313496" w14:textId="77777777" w:rsidR="009417C7" w:rsidRPr="00B97A57" w:rsidRDefault="009417C7" w:rsidP="00C40BE3">
                                    <w:pPr>
                                      <w:pStyle w:val="TableContent"/>
                                      <w:rPr>
                                        <w:sz w:val="16"/>
                                        <w:szCs w:val="16"/>
                                      </w:rPr>
                                    </w:pPr>
                                    <w:r w:rsidRPr="00B97A57">
                                      <w:rPr>
                                        <w:sz w:val="16"/>
                                        <w:szCs w:val="16"/>
                                      </w:rPr>
                                      <w:t>Stacking</w:t>
                                    </w:r>
                                  </w:p>
                                </w:tc>
                                <w:tc>
                                  <w:tcPr>
                                    <w:tcW w:w="2972" w:type="dxa"/>
                                    <w:vAlign w:val="center"/>
                                  </w:tcPr>
                                  <w:p w14:paraId="1ABB2946" w14:textId="77777777" w:rsidR="009417C7" w:rsidRPr="00B97A57" w:rsidRDefault="009417C7" w:rsidP="000E73CE">
                                    <w:pPr>
                                      <w:pStyle w:val="TableContent"/>
                                      <w:rPr>
                                        <w:sz w:val="16"/>
                                        <w:szCs w:val="16"/>
                                      </w:rPr>
                                    </w:pPr>
                                    <w:r w:rsidRPr="00B97A57">
                                      <w:rPr>
                                        <w:sz w:val="16"/>
                                        <w:szCs w:val="16"/>
                                      </w:rPr>
                                      <w:t>Content sharing between devices.</w:t>
                                    </w:r>
                                  </w:p>
                                </w:tc>
                                <w:tc>
                                  <w:tcPr>
                                    <w:tcW w:w="578" w:type="dxa"/>
                                    <w:vAlign w:val="center"/>
                                  </w:tcPr>
                                  <w:p w14:paraId="192B208C" w14:textId="77777777" w:rsidR="009417C7" w:rsidRPr="00B97A57" w:rsidRDefault="009417C7" w:rsidP="00C40BE3">
                                    <w:pPr>
                                      <w:pStyle w:val="TableContent"/>
                                      <w:keepNext/>
                                      <w:jc w:val="center"/>
                                      <w:rPr>
                                        <w:sz w:val="16"/>
                                        <w:szCs w:val="16"/>
                                      </w:rPr>
                                    </w:pPr>
                                    <w:proofErr w:type="spellStart"/>
                                    <w:r w:rsidRPr="00B97A57">
                                      <w:rPr>
                                        <w:sz w:val="16"/>
                                        <w:szCs w:val="16"/>
                                      </w:rPr>
                                      <w:t>tPad</w:t>
                                    </w:r>
                                    <w:proofErr w:type="spellEnd"/>
                                  </w:p>
                                </w:tc>
                              </w:tr>
                            </w:tbl>
                            <w:p w14:paraId="72FBC480" w14:textId="77777777" w:rsidR="009417C7" w:rsidRDefault="009417C7" w:rsidP="009417C7"/>
                          </w:txbxContent>
                        </wps:txbx>
                        <wps:bodyPr rot="0" vert="horz" wrap="square" lIns="91440" tIns="45720" rIns="91440" bIns="45720" anchor="t" anchorCtr="0">
                          <a:noAutofit/>
                        </wps:bodyPr>
                      </wps:wsp>
                      <wps:wsp>
                        <wps:cNvPr id="13" name="Text Box 13"/>
                        <wps:cNvSpPr txBox="1"/>
                        <wps:spPr>
                          <a:xfrm>
                            <a:off x="11579" y="-236228"/>
                            <a:ext cx="3225162" cy="248364"/>
                          </a:xfrm>
                          <a:prstGeom prst="rect">
                            <a:avLst/>
                          </a:prstGeom>
                          <a:solidFill>
                            <a:prstClr val="white"/>
                          </a:solidFill>
                          <a:ln>
                            <a:noFill/>
                          </a:ln>
                          <a:effectLst/>
                        </wps:spPr>
                        <wps:txbx>
                          <w:txbxContent>
                            <w:p w14:paraId="2088FFA7" w14:textId="1F1E66DD" w:rsidR="009417C7" w:rsidRPr="001F0C52" w:rsidRDefault="009417C7" w:rsidP="009417C7">
                              <w:pPr>
                                <w:pStyle w:val="Caption"/>
                                <w:rPr>
                                  <w:noProof/>
                                  <w:sz w:val="20"/>
                                </w:rPr>
                              </w:pPr>
                              <w:bookmarkStart w:id="6" w:name="_Ref352503675"/>
                              <w:r>
                                <w:t xml:space="preserve">Table </w:t>
                              </w:r>
                              <w:r>
                                <w:fldChar w:fldCharType="begin"/>
                              </w:r>
                              <w:r>
                                <w:instrText xml:space="preserve"> SEQ Table \* ARABIC </w:instrText>
                              </w:r>
                              <w:r>
                                <w:fldChar w:fldCharType="separate"/>
                              </w:r>
                              <w:r w:rsidR="00235356">
                                <w:rPr>
                                  <w:noProof/>
                                </w:rPr>
                                <w:t>1</w:t>
                              </w:r>
                              <w:r>
                                <w:fldChar w:fldCharType="end"/>
                              </w:r>
                              <w:bookmarkEnd w:id="6"/>
                              <w:r>
                                <w:t xml:space="preserve">. </w:t>
                              </w:r>
                              <w:r w:rsidRPr="000463D8">
                                <w:t>Mapping between cAR interaction techniques, active reading features and the</w:t>
                              </w:r>
                              <w:r w:rsidR="00B1708C">
                                <w:t xml:space="preserve"> Tabletop (TT) and </w:t>
                              </w:r>
                              <w:proofErr w:type="spellStart"/>
                              <w:r w:rsidR="00B1708C">
                                <w:t>tPad</w:t>
                              </w:r>
                              <w:proofErr w:type="spellEnd"/>
                              <w:r w:rsidRPr="000463D8">
                                <w:t xml:space="preserve"> prototypes.</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6DDB05" id="Group 14" o:spid="_x0000_s1030" style="position:absolute;left:0;text-align:left;margin-left:258.2pt;margin-top:434.45pt;width:247pt;height:227.1pt;z-index:251660288;mso-position-horizontal-relative:margin;mso-position-vertical-relative:margin;mso-width-relative:margin;mso-height-relative:margin" coordorigin=",-2362" coordsize="32367,27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">
                <v:shape id="Text Box 2" o:spid="_x0000_s1031" type="#_x0000_t202" style="position:absolute;width:31647;height:2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tbl>
                        <w:tblPr>
                          <w:tblStyle w:val="TableGrid"/>
                          <w:tblW w:w="4876" w:type="dxa"/>
                          <w:tblLayout w:type="fixed"/>
                          <w:tblLook w:val="04A0" w:firstRow="1" w:lastRow="0" w:firstColumn="1" w:lastColumn="0" w:noHBand="0" w:noVBand="1"/>
                        </w:tblPr>
                        <w:tblGrid>
                          <w:gridCol w:w="1326"/>
                          <w:gridCol w:w="2972"/>
                          <w:gridCol w:w="578"/>
                        </w:tblGrid>
                        <w:tr w:rsidR="009417C7" w:rsidRPr="00B97A57" w14:paraId="44C9AC93" w14:textId="77777777" w:rsidTr="000E73CE">
                          <w:tc>
                            <w:tcPr>
                              <w:tcW w:w="1326" w:type="dxa"/>
                              <w:vAlign w:val="center"/>
                            </w:tcPr>
                            <w:p w14:paraId="282DEC5C" w14:textId="77777777" w:rsidR="009417C7" w:rsidRPr="00B97A57" w:rsidRDefault="009417C7" w:rsidP="00C40BE3">
                              <w:pPr>
                                <w:pStyle w:val="TableContent"/>
                                <w:rPr>
                                  <w:b/>
                                  <w:sz w:val="16"/>
                                  <w:szCs w:val="16"/>
                                </w:rPr>
                              </w:pPr>
                              <w:r w:rsidRPr="00B97A57">
                                <w:rPr>
                                  <w:b/>
                                  <w:sz w:val="16"/>
                                  <w:szCs w:val="16"/>
                                </w:rPr>
                                <w:t>Technique</w:t>
                              </w:r>
                            </w:p>
                          </w:tc>
                          <w:tc>
                            <w:tcPr>
                              <w:tcW w:w="2972" w:type="dxa"/>
                              <w:vAlign w:val="center"/>
                            </w:tcPr>
                            <w:p w14:paraId="04D15E84" w14:textId="77777777" w:rsidR="009417C7" w:rsidRPr="00B97A57" w:rsidRDefault="009417C7" w:rsidP="00C40BE3">
                              <w:pPr>
                                <w:pStyle w:val="TableContent"/>
                                <w:rPr>
                                  <w:b/>
                                  <w:sz w:val="16"/>
                                  <w:szCs w:val="16"/>
                                </w:rPr>
                              </w:pPr>
                              <w:r w:rsidRPr="00B97A57">
                                <w:rPr>
                                  <w:b/>
                                  <w:sz w:val="16"/>
                                  <w:szCs w:val="16"/>
                                </w:rPr>
                                <w:t>Active Reading Feature</w:t>
                              </w:r>
                            </w:p>
                          </w:tc>
                          <w:tc>
                            <w:tcPr>
                              <w:tcW w:w="578" w:type="dxa"/>
                            </w:tcPr>
                            <w:p w14:paraId="6F23A04D" w14:textId="77777777" w:rsidR="009417C7" w:rsidRPr="00B97A57" w:rsidRDefault="009417C7" w:rsidP="00C40BE3">
                              <w:pPr>
                                <w:pStyle w:val="TableContent"/>
                                <w:jc w:val="center"/>
                                <w:rPr>
                                  <w:b/>
                                  <w:sz w:val="16"/>
                                  <w:szCs w:val="16"/>
                                </w:rPr>
                              </w:pPr>
                              <w:proofErr w:type="spellStart"/>
                              <w:r w:rsidRPr="00B97A57">
                                <w:rPr>
                                  <w:b/>
                                  <w:sz w:val="16"/>
                                  <w:szCs w:val="16"/>
                                </w:rPr>
                                <w:t>Prot</w:t>
                              </w:r>
                              <w:proofErr w:type="spellEnd"/>
                            </w:p>
                          </w:tc>
                        </w:tr>
                        <w:tr w:rsidR="009417C7" w:rsidRPr="00B97A57" w14:paraId="57F79472" w14:textId="77777777" w:rsidTr="000E73CE">
                          <w:tc>
                            <w:tcPr>
                              <w:tcW w:w="1326" w:type="dxa"/>
                              <w:vAlign w:val="center"/>
                            </w:tcPr>
                            <w:p w14:paraId="07EE4DF6" w14:textId="7A58B0C3" w:rsidR="009417C7" w:rsidRPr="00B97A57" w:rsidRDefault="009417C7" w:rsidP="00CB37FD">
                              <w:pPr>
                                <w:pStyle w:val="TableContent"/>
                                <w:rPr>
                                  <w:sz w:val="16"/>
                                  <w:szCs w:val="16"/>
                                </w:rPr>
                              </w:pPr>
                              <w:r w:rsidRPr="00B97A57">
                                <w:rPr>
                                  <w:sz w:val="16"/>
                                  <w:szCs w:val="16"/>
                                </w:rPr>
                                <w:t>Placing/Rem</w:t>
                              </w:r>
                              <w:r w:rsidR="004F7798">
                                <w:rPr>
                                  <w:sz w:val="16"/>
                                  <w:szCs w:val="16"/>
                                </w:rPr>
                                <w:t>oval</w:t>
                              </w:r>
                            </w:p>
                          </w:tc>
                          <w:tc>
                            <w:tcPr>
                              <w:tcW w:w="2972" w:type="dxa"/>
                              <w:vAlign w:val="center"/>
                            </w:tcPr>
                            <w:p w14:paraId="5C317F94" w14:textId="77777777" w:rsidR="009417C7" w:rsidRPr="00B97A57" w:rsidRDefault="009417C7" w:rsidP="003C2EAB">
                              <w:pPr>
                                <w:pStyle w:val="TableContent"/>
                                <w:rPr>
                                  <w:sz w:val="16"/>
                                  <w:szCs w:val="16"/>
                                </w:rPr>
                              </w:pPr>
                              <w:r w:rsidRPr="00B97A57">
                                <w:rPr>
                                  <w:sz w:val="16"/>
                                  <w:szCs w:val="16"/>
                                </w:rPr>
                                <w:t>Document recognition, access, exit</w:t>
                              </w:r>
                            </w:p>
                          </w:tc>
                          <w:tc>
                            <w:tcPr>
                              <w:tcW w:w="578" w:type="dxa"/>
                              <w:vAlign w:val="center"/>
                            </w:tcPr>
                            <w:p w14:paraId="71F826DB" w14:textId="77777777" w:rsidR="009417C7" w:rsidRPr="00B97A57" w:rsidRDefault="009417C7" w:rsidP="00C40BE3">
                              <w:pPr>
                                <w:pStyle w:val="TableContent"/>
                                <w:jc w:val="center"/>
                                <w:rPr>
                                  <w:sz w:val="16"/>
                                  <w:szCs w:val="16"/>
                                </w:rPr>
                              </w:pPr>
                              <w:r w:rsidRPr="00B97A57">
                                <w:rPr>
                                  <w:sz w:val="16"/>
                                  <w:szCs w:val="16"/>
                                </w:rPr>
                                <w:t>Both</w:t>
                              </w:r>
                            </w:p>
                          </w:tc>
                        </w:tr>
                        <w:tr w:rsidR="009417C7" w:rsidRPr="00B97A57" w14:paraId="4BC6292E" w14:textId="77777777" w:rsidTr="000E73CE">
                          <w:tc>
                            <w:tcPr>
                              <w:tcW w:w="1326" w:type="dxa"/>
                              <w:vAlign w:val="center"/>
                            </w:tcPr>
                            <w:p w14:paraId="5006C10A" w14:textId="77777777" w:rsidR="009417C7" w:rsidRPr="00B97A57" w:rsidRDefault="009417C7" w:rsidP="00C40BE3">
                              <w:pPr>
                                <w:pStyle w:val="TableContent"/>
                                <w:rPr>
                                  <w:sz w:val="16"/>
                                  <w:szCs w:val="16"/>
                                </w:rPr>
                              </w:pPr>
                              <w:r w:rsidRPr="00B97A57">
                                <w:rPr>
                                  <w:sz w:val="16"/>
                                  <w:szCs w:val="16"/>
                                </w:rPr>
                                <w:t>Translation/ Rotation</w:t>
                              </w:r>
                            </w:p>
                          </w:tc>
                          <w:tc>
                            <w:tcPr>
                              <w:tcW w:w="2972" w:type="dxa"/>
                              <w:vAlign w:val="center"/>
                            </w:tcPr>
                            <w:p w14:paraId="2E287E7E" w14:textId="77777777" w:rsidR="009417C7" w:rsidRPr="00B97A57" w:rsidRDefault="009417C7" w:rsidP="00CB37FD">
                              <w:pPr>
                                <w:pStyle w:val="TableContent"/>
                                <w:rPr>
                                  <w:sz w:val="16"/>
                                  <w:szCs w:val="16"/>
                                </w:rPr>
                              </w:pPr>
                              <w:r w:rsidRPr="00B97A57">
                                <w:rPr>
                                  <w:sz w:val="16"/>
                                  <w:szCs w:val="16"/>
                                </w:rPr>
                                <w:t>Browsing virtual content anchored to locations in the document.</w:t>
                              </w:r>
                            </w:p>
                          </w:tc>
                          <w:tc>
                            <w:tcPr>
                              <w:tcW w:w="578" w:type="dxa"/>
                              <w:vAlign w:val="center"/>
                            </w:tcPr>
                            <w:p w14:paraId="628963CA" w14:textId="77777777" w:rsidR="009417C7" w:rsidRPr="00B97A57" w:rsidRDefault="009417C7" w:rsidP="00C40BE3">
                              <w:pPr>
                                <w:pStyle w:val="TableContent"/>
                                <w:jc w:val="center"/>
                                <w:rPr>
                                  <w:sz w:val="16"/>
                                  <w:szCs w:val="16"/>
                                </w:rPr>
                              </w:pPr>
                              <w:r w:rsidRPr="00B97A57">
                                <w:rPr>
                                  <w:sz w:val="16"/>
                                  <w:szCs w:val="16"/>
                                </w:rPr>
                                <w:t>Both</w:t>
                              </w:r>
                            </w:p>
                          </w:tc>
                        </w:tr>
                        <w:tr w:rsidR="009417C7" w:rsidRPr="00B97A57" w14:paraId="78923A96" w14:textId="77777777" w:rsidTr="000E73CE">
                          <w:tc>
                            <w:tcPr>
                              <w:tcW w:w="1326" w:type="dxa"/>
                              <w:vAlign w:val="center"/>
                            </w:tcPr>
                            <w:p w14:paraId="0C2699AA" w14:textId="77777777" w:rsidR="009417C7" w:rsidRPr="00B97A57" w:rsidRDefault="009417C7" w:rsidP="00C40BE3">
                              <w:pPr>
                                <w:pStyle w:val="TableContent"/>
                                <w:rPr>
                                  <w:sz w:val="16"/>
                                  <w:szCs w:val="16"/>
                                </w:rPr>
                              </w:pPr>
                              <w:r w:rsidRPr="00B97A57">
                                <w:rPr>
                                  <w:sz w:val="16"/>
                                  <w:szCs w:val="16"/>
                                </w:rPr>
                                <w:t>Freezing</w:t>
                              </w:r>
                            </w:p>
                          </w:tc>
                          <w:tc>
                            <w:tcPr>
                              <w:tcW w:w="2972" w:type="dxa"/>
                              <w:vAlign w:val="center"/>
                            </w:tcPr>
                            <w:p w14:paraId="3FE1BAF7" w14:textId="77777777" w:rsidR="009417C7" w:rsidRPr="00B97A57" w:rsidRDefault="009417C7" w:rsidP="00CB37FD">
                              <w:pPr>
                                <w:pStyle w:val="TableContent"/>
                                <w:rPr>
                                  <w:sz w:val="16"/>
                                  <w:szCs w:val="16"/>
                                </w:rPr>
                              </w:pPr>
                              <w:r w:rsidRPr="00B97A57">
                                <w:rPr>
                                  <w:sz w:val="16"/>
                                  <w:szCs w:val="16"/>
                                </w:rPr>
                                <w:t>Ignores translation and rotation, thus maintaining the current digital view.</w:t>
                              </w:r>
                            </w:p>
                          </w:tc>
                          <w:tc>
                            <w:tcPr>
                              <w:tcW w:w="578" w:type="dxa"/>
                              <w:vAlign w:val="center"/>
                            </w:tcPr>
                            <w:p w14:paraId="51CE7603" w14:textId="77777777" w:rsidR="009417C7" w:rsidRPr="00B97A57" w:rsidRDefault="009417C7" w:rsidP="00C40BE3">
                              <w:pPr>
                                <w:pStyle w:val="TableContent"/>
                                <w:jc w:val="center"/>
                                <w:rPr>
                                  <w:sz w:val="16"/>
                                  <w:szCs w:val="16"/>
                                </w:rPr>
                              </w:pPr>
                              <w:proofErr w:type="spellStart"/>
                              <w:r w:rsidRPr="00B97A57">
                                <w:rPr>
                                  <w:sz w:val="16"/>
                                  <w:szCs w:val="16"/>
                                </w:rPr>
                                <w:t>tPad</w:t>
                              </w:r>
                              <w:proofErr w:type="spellEnd"/>
                            </w:p>
                          </w:tc>
                        </w:tr>
                        <w:tr w:rsidR="009417C7" w:rsidRPr="00B97A57" w14:paraId="5B455B03" w14:textId="77777777" w:rsidTr="000E73CE">
                          <w:tc>
                            <w:tcPr>
                              <w:tcW w:w="1326" w:type="dxa"/>
                              <w:vAlign w:val="center"/>
                            </w:tcPr>
                            <w:p w14:paraId="1CDE831B" w14:textId="77777777" w:rsidR="009417C7" w:rsidRPr="00B97A57" w:rsidRDefault="009417C7" w:rsidP="00C40BE3">
                              <w:pPr>
                                <w:pStyle w:val="TableContent"/>
                                <w:rPr>
                                  <w:sz w:val="16"/>
                                  <w:szCs w:val="16"/>
                                </w:rPr>
                              </w:pPr>
                              <w:r w:rsidRPr="00B97A57">
                                <w:rPr>
                                  <w:sz w:val="16"/>
                                  <w:szCs w:val="16"/>
                                </w:rPr>
                                <w:t>Shaking</w:t>
                              </w:r>
                            </w:p>
                          </w:tc>
                          <w:tc>
                            <w:tcPr>
                              <w:tcW w:w="2972" w:type="dxa"/>
                              <w:vAlign w:val="center"/>
                            </w:tcPr>
                            <w:p w14:paraId="1F586AF8" w14:textId="77777777" w:rsidR="009417C7" w:rsidRPr="00B97A57" w:rsidRDefault="009417C7" w:rsidP="00C40BE3">
                              <w:pPr>
                                <w:pStyle w:val="TableContent"/>
                                <w:rPr>
                                  <w:sz w:val="16"/>
                                  <w:szCs w:val="16"/>
                                </w:rPr>
                              </w:pPr>
                              <w:r w:rsidRPr="00B97A57">
                                <w:rPr>
                                  <w:sz w:val="16"/>
                                  <w:szCs w:val="16"/>
                                </w:rPr>
                                <w:t>Undo for highlights and scribbles</w:t>
                              </w:r>
                            </w:p>
                          </w:tc>
                          <w:tc>
                            <w:tcPr>
                              <w:tcW w:w="578" w:type="dxa"/>
                              <w:vAlign w:val="center"/>
                            </w:tcPr>
                            <w:p w14:paraId="1E0C5C80" w14:textId="77777777" w:rsidR="009417C7" w:rsidRPr="00B97A57" w:rsidRDefault="009417C7" w:rsidP="00B20B16">
                              <w:pPr>
                                <w:pStyle w:val="TableContent"/>
                                <w:jc w:val="center"/>
                                <w:rPr>
                                  <w:sz w:val="16"/>
                                  <w:szCs w:val="16"/>
                                </w:rPr>
                              </w:pPr>
                              <w:proofErr w:type="spellStart"/>
                              <w:r w:rsidRPr="00B97A57">
                                <w:rPr>
                                  <w:sz w:val="16"/>
                                  <w:szCs w:val="16"/>
                                </w:rPr>
                                <w:t>tPad</w:t>
                              </w:r>
                              <w:proofErr w:type="spellEnd"/>
                            </w:p>
                          </w:tc>
                        </w:tr>
                        <w:tr w:rsidR="009417C7" w:rsidRPr="00B97A57" w14:paraId="33DAF001" w14:textId="77777777" w:rsidTr="000E73CE">
                          <w:tc>
                            <w:tcPr>
                              <w:tcW w:w="1326" w:type="dxa"/>
                              <w:vAlign w:val="center"/>
                            </w:tcPr>
                            <w:p w14:paraId="0EC16AFE" w14:textId="77777777" w:rsidR="009417C7" w:rsidRPr="00B97A57" w:rsidRDefault="009417C7" w:rsidP="00C40BE3">
                              <w:pPr>
                                <w:pStyle w:val="TableContent"/>
                                <w:rPr>
                                  <w:sz w:val="16"/>
                                  <w:szCs w:val="16"/>
                                </w:rPr>
                              </w:pPr>
                              <w:r w:rsidRPr="00B97A57">
                                <w:rPr>
                                  <w:sz w:val="16"/>
                                  <w:szCs w:val="16"/>
                                </w:rPr>
                                <w:t>Direct Pointing (hand and pen)</w:t>
                              </w:r>
                            </w:p>
                          </w:tc>
                          <w:tc>
                            <w:tcPr>
                              <w:tcW w:w="2972" w:type="dxa"/>
                              <w:vAlign w:val="center"/>
                            </w:tcPr>
                            <w:p w14:paraId="2D325124" w14:textId="77777777" w:rsidR="009417C7" w:rsidRPr="00B97A57" w:rsidRDefault="009417C7" w:rsidP="00C40BE3">
                              <w:pPr>
                                <w:pStyle w:val="TableContent"/>
                                <w:rPr>
                                  <w:sz w:val="16"/>
                                  <w:szCs w:val="16"/>
                                </w:rPr>
                              </w:pPr>
                              <w:r w:rsidRPr="00B97A57">
                                <w:rPr>
                                  <w:sz w:val="16"/>
                                  <w:szCs w:val="16"/>
                                </w:rPr>
                                <w:t>UI interaction, creating and manipulating digital contents</w:t>
                              </w:r>
                            </w:p>
                          </w:tc>
                          <w:tc>
                            <w:tcPr>
                              <w:tcW w:w="578" w:type="dxa"/>
                              <w:vAlign w:val="center"/>
                            </w:tcPr>
                            <w:p w14:paraId="7E5F94C3" w14:textId="77777777" w:rsidR="009417C7" w:rsidRPr="00B97A57" w:rsidRDefault="009417C7" w:rsidP="00C40BE3">
                              <w:pPr>
                                <w:pStyle w:val="TableContent"/>
                                <w:jc w:val="center"/>
                                <w:rPr>
                                  <w:sz w:val="16"/>
                                  <w:szCs w:val="16"/>
                                </w:rPr>
                              </w:pPr>
                              <w:r w:rsidRPr="00B97A57">
                                <w:rPr>
                                  <w:sz w:val="16"/>
                                  <w:szCs w:val="16"/>
                                </w:rPr>
                                <w:t>Both</w:t>
                              </w:r>
                            </w:p>
                          </w:tc>
                        </w:tr>
                        <w:tr w:rsidR="009417C7" w:rsidRPr="00B97A57" w14:paraId="42C63FAD" w14:textId="77777777" w:rsidTr="000E73CE">
                          <w:trPr>
                            <w:trHeight w:val="197"/>
                          </w:trPr>
                          <w:tc>
                            <w:tcPr>
                              <w:tcW w:w="1326" w:type="dxa"/>
                              <w:vAlign w:val="center"/>
                            </w:tcPr>
                            <w:p w14:paraId="7136373E" w14:textId="77777777" w:rsidR="009417C7" w:rsidRPr="00B97A57" w:rsidRDefault="009417C7" w:rsidP="00C40BE3">
                              <w:pPr>
                                <w:pStyle w:val="TableContent"/>
                                <w:rPr>
                                  <w:sz w:val="16"/>
                                  <w:szCs w:val="16"/>
                                </w:rPr>
                              </w:pPr>
                              <w:r w:rsidRPr="00B97A57">
                                <w:rPr>
                                  <w:sz w:val="16"/>
                                  <w:szCs w:val="16"/>
                                </w:rPr>
                                <w:t>Anchoring</w:t>
                              </w:r>
                            </w:p>
                          </w:tc>
                          <w:tc>
                            <w:tcPr>
                              <w:tcW w:w="2972" w:type="dxa"/>
                              <w:vAlign w:val="center"/>
                            </w:tcPr>
                            <w:p w14:paraId="47F24068" w14:textId="77777777" w:rsidR="009417C7" w:rsidRPr="00B97A57" w:rsidRDefault="009417C7" w:rsidP="00CB37FD">
                              <w:pPr>
                                <w:pStyle w:val="TableContent"/>
                                <w:rPr>
                                  <w:sz w:val="16"/>
                                  <w:szCs w:val="16"/>
                                </w:rPr>
                              </w:pPr>
                              <w:r w:rsidRPr="00B97A57">
                                <w:rPr>
                                  <w:sz w:val="16"/>
                                  <w:szCs w:val="16"/>
                                </w:rPr>
                                <w:t xml:space="preserve">Adds notes and scribbles to fixed locations of the physical document. </w:t>
                              </w:r>
                            </w:p>
                          </w:tc>
                          <w:tc>
                            <w:tcPr>
                              <w:tcW w:w="578" w:type="dxa"/>
                              <w:vAlign w:val="center"/>
                            </w:tcPr>
                            <w:p w14:paraId="339DAB6D" w14:textId="77777777" w:rsidR="009417C7" w:rsidRPr="00B97A57" w:rsidRDefault="009417C7" w:rsidP="00C40BE3">
                              <w:pPr>
                                <w:pStyle w:val="TableContent"/>
                                <w:jc w:val="center"/>
                                <w:rPr>
                                  <w:sz w:val="16"/>
                                  <w:szCs w:val="16"/>
                                </w:rPr>
                              </w:pPr>
                              <w:r w:rsidRPr="00B97A57">
                                <w:rPr>
                                  <w:sz w:val="16"/>
                                  <w:szCs w:val="16"/>
                                </w:rPr>
                                <w:t>Both</w:t>
                              </w:r>
                            </w:p>
                          </w:tc>
                        </w:tr>
                        <w:tr w:rsidR="009417C7" w:rsidRPr="00B97A57" w14:paraId="5A03AC71" w14:textId="77777777" w:rsidTr="000E73CE">
                          <w:tc>
                            <w:tcPr>
                              <w:tcW w:w="1326" w:type="dxa"/>
                              <w:vAlign w:val="center"/>
                            </w:tcPr>
                            <w:p w14:paraId="4A85A9D6" w14:textId="77777777" w:rsidR="009417C7" w:rsidRPr="00B97A57" w:rsidRDefault="009417C7" w:rsidP="00C40BE3">
                              <w:pPr>
                                <w:pStyle w:val="TableContent"/>
                                <w:rPr>
                                  <w:sz w:val="16"/>
                                  <w:szCs w:val="16"/>
                                </w:rPr>
                              </w:pPr>
                              <w:r w:rsidRPr="00B97A57">
                                <w:rPr>
                                  <w:sz w:val="16"/>
                                  <w:szCs w:val="16"/>
                                </w:rPr>
                                <w:t>Orientation</w:t>
                              </w:r>
                            </w:p>
                          </w:tc>
                          <w:tc>
                            <w:tcPr>
                              <w:tcW w:w="2972" w:type="dxa"/>
                              <w:vAlign w:val="center"/>
                            </w:tcPr>
                            <w:p w14:paraId="04D1565B" w14:textId="77777777" w:rsidR="009417C7" w:rsidRPr="00B97A57" w:rsidRDefault="009417C7" w:rsidP="000E73CE">
                              <w:pPr>
                                <w:pStyle w:val="TableContent"/>
                                <w:rPr>
                                  <w:sz w:val="16"/>
                                  <w:szCs w:val="16"/>
                                </w:rPr>
                              </w:pPr>
                              <w:r w:rsidRPr="00B97A57">
                                <w:rPr>
                                  <w:sz w:val="16"/>
                                  <w:szCs w:val="16"/>
                                </w:rPr>
                                <w:t>Adjust the UI to the text orientation</w:t>
                              </w:r>
                            </w:p>
                          </w:tc>
                          <w:tc>
                            <w:tcPr>
                              <w:tcW w:w="578" w:type="dxa"/>
                              <w:vAlign w:val="center"/>
                            </w:tcPr>
                            <w:p w14:paraId="6DEA8BD7" w14:textId="77777777" w:rsidR="009417C7" w:rsidRPr="00B97A57" w:rsidRDefault="009417C7" w:rsidP="00B20B16">
                              <w:pPr>
                                <w:pStyle w:val="TableContent"/>
                                <w:jc w:val="center"/>
                                <w:rPr>
                                  <w:sz w:val="16"/>
                                  <w:szCs w:val="16"/>
                                </w:rPr>
                              </w:pPr>
                              <w:proofErr w:type="spellStart"/>
                              <w:r w:rsidRPr="00B97A57">
                                <w:rPr>
                                  <w:sz w:val="16"/>
                                  <w:szCs w:val="16"/>
                                </w:rPr>
                                <w:t>tPad</w:t>
                              </w:r>
                              <w:proofErr w:type="spellEnd"/>
                            </w:p>
                          </w:tc>
                        </w:tr>
                        <w:tr w:rsidR="009417C7" w:rsidRPr="00B97A57" w14:paraId="5AFC6318" w14:textId="77777777" w:rsidTr="000E73CE">
                          <w:tc>
                            <w:tcPr>
                              <w:tcW w:w="1326" w:type="dxa"/>
                              <w:vAlign w:val="center"/>
                            </w:tcPr>
                            <w:p w14:paraId="59FB5646" w14:textId="77777777" w:rsidR="009417C7" w:rsidRPr="00B97A57" w:rsidRDefault="009417C7" w:rsidP="00C40BE3">
                              <w:pPr>
                                <w:pStyle w:val="TableContent"/>
                                <w:rPr>
                                  <w:sz w:val="16"/>
                                  <w:szCs w:val="16"/>
                                </w:rPr>
                              </w:pPr>
                              <w:r w:rsidRPr="00B97A57">
                                <w:rPr>
                                  <w:sz w:val="16"/>
                                  <w:szCs w:val="16"/>
                                </w:rPr>
                                <w:t>Extraction</w:t>
                              </w:r>
                            </w:p>
                          </w:tc>
                          <w:tc>
                            <w:tcPr>
                              <w:tcW w:w="2972" w:type="dxa"/>
                              <w:vAlign w:val="center"/>
                            </w:tcPr>
                            <w:p w14:paraId="1A299280" w14:textId="77777777" w:rsidR="009417C7" w:rsidRPr="00B97A57" w:rsidRDefault="009417C7" w:rsidP="00C40BE3">
                              <w:pPr>
                                <w:pStyle w:val="TableContent"/>
                                <w:rPr>
                                  <w:sz w:val="16"/>
                                  <w:szCs w:val="16"/>
                                </w:rPr>
                              </w:pPr>
                              <w:r w:rsidRPr="00B97A57">
                                <w:rPr>
                                  <w:sz w:val="16"/>
                                  <w:szCs w:val="16"/>
                                </w:rPr>
                                <w:t>Selecting words from the text for the purpose of in-document search, online search, and translation.</w:t>
                              </w:r>
                            </w:p>
                          </w:tc>
                          <w:tc>
                            <w:tcPr>
                              <w:tcW w:w="578" w:type="dxa"/>
                              <w:vAlign w:val="center"/>
                            </w:tcPr>
                            <w:p w14:paraId="47E5EE86" w14:textId="77777777" w:rsidR="009417C7" w:rsidRPr="00B97A57" w:rsidRDefault="009417C7" w:rsidP="00C40BE3">
                              <w:pPr>
                                <w:pStyle w:val="TableContent"/>
                                <w:jc w:val="center"/>
                                <w:rPr>
                                  <w:sz w:val="16"/>
                                  <w:szCs w:val="16"/>
                                </w:rPr>
                              </w:pPr>
                              <w:r w:rsidRPr="00B97A57">
                                <w:rPr>
                                  <w:sz w:val="16"/>
                                  <w:szCs w:val="16"/>
                                </w:rPr>
                                <w:t>Both</w:t>
                              </w:r>
                            </w:p>
                          </w:tc>
                        </w:tr>
                        <w:tr w:rsidR="009417C7" w:rsidRPr="00B97A57" w14:paraId="4203E645" w14:textId="77777777" w:rsidTr="000E73CE">
                          <w:tc>
                            <w:tcPr>
                              <w:tcW w:w="1326" w:type="dxa"/>
                              <w:vAlign w:val="center"/>
                            </w:tcPr>
                            <w:p w14:paraId="1F727673" w14:textId="77777777" w:rsidR="009417C7" w:rsidRPr="00B97A57" w:rsidRDefault="009417C7" w:rsidP="00CB37FD">
                              <w:pPr>
                                <w:pStyle w:val="TableContent"/>
                                <w:rPr>
                                  <w:sz w:val="16"/>
                                  <w:szCs w:val="16"/>
                                </w:rPr>
                              </w:pPr>
                              <w:r w:rsidRPr="00B97A57">
                                <w:rPr>
                                  <w:sz w:val="16"/>
                                  <w:szCs w:val="16"/>
                                </w:rPr>
                                <w:t>Area/Scribble Triggers</w:t>
                              </w:r>
                            </w:p>
                          </w:tc>
                          <w:tc>
                            <w:tcPr>
                              <w:tcW w:w="2972" w:type="dxa"/>
                              <w:vAlign w:val="center"/>
                            </w:tcPr>
                            <w:p w14:paraId="0536CE62" w14:textId="77777777" w:rsidR="009417C7" w:rsidRPr="00B97A57" w:rsidRDefault="009417C7" w:rsidP="00C40BE3">
                              <w:pPr>
                                <w:pStyle w:val="TableContent"/>
                                <w:rPr>
                                  <w:sz w:val="16"/>
                                  <w:szCs w:val="16"/>
                                </w:rPr>
                              </w:pPr>
                              <w:r w:rsidRPr="00B97A57">
                                <w:rPr>
                                  <w:sz w:val="16"/>
                                  <w:szCs w:val="16"/>
                                </w:rPr>
                                <w:t>Starting a video when hovering an image, and launching app when hovering a particular glyph.</w:t>
                              </w:r>
                            </w:p>
                          </w:tc>
                          <w:tc>
                            <w:tcPr>
                              <w:tcW w:w="578" w:type="dxa"/>
                              <w:vAlign w:val="center"/>
                            </w:tcPr>
                            <w:p w14:paraId="22982659" w14:textId="77777777" w:rsidR="009417C7" w:rsidRPr="00B97A57" w:rsidRDefault="009417C7" w:rsidP="00C40BE3">
                              <w:pPr>
                                <w:pStyle w:val="TableContent"/>
                                <w:jc w:val="center"/>
                                <w:rPr>
                                  <w:sz w:val="16"/>
                                  <w:szCs w:val="16"/>
                                </w:rPr>
                              </w:pPr>
                              <w:proofErr w:type="spellStart"/>
                              <w:r w:rsidRPr="00B97A57">
                                <w:rPr>
                                  <w:sz w:val="16"/>
                                  <w:szCs w:val="16"/>
                                </w:rPr>
                                <w:t>tPad</w:t>
                              </w:r>
                              <w:proofErr w:type="spellEnd"/>
                            </w:p>
                          </w:tc>
                        </w:tr>
                        <w:tr w:rsidR="009417C7" w:rsidRPr="00B97A57" w14:paraId="59EE25E9" w14:textId="77777777" w:rsidTr="000E73CE">
                          <w:trPr>
                            <w:trHeight w:val="72"/>
                          </w:trPr>
                          <w:tc>
                            <w:tcPr>
                              <w:tcW w:w="1326" w:type="dxa"/>
                              <w:vAlign w:val="center"/>
                            </w:tcPr>
                            <w:p w14:paraId="2AA5B8EA" w14:textId="77777777" w:rsidR="009417C7" w:rsidRPr="00B97A57" w:rsidRDefault="009417C7" w:rsidP="00C40BE3">
                              <w:pPr>
                                <w:pStyle w:val="TableContent"/>
                                <w:rPr>
                                  <w:sz w:val="16"/>
                                  <w:szCs w:val="16"/>
                                </w:rPr>
                              </w:pPr>
                              <w:r w:rsidRPr="00B97A57">
                                <w:rPr>
                                  <w:sz w:val="16"/>
                                  <w:szCs w:val="16"/>
                                </w:rPr>
                                <w:t>Flipping</w:t>
                              </w:r>
                            </w:p>
                          </w:tc>
                          <w:tc>
                            <w:tcPr>
                              <w:tcW w:w="2972" w:type="dxa"/>
                              <w:vAlign w:val="center"/>
                            </w:tcPr>
                            <w:p w14:paraId="32B3A64D" w14:textId="77777777" w:rsidR="009417C7" w:rsidRPr="00B97A57" w:rsidRDefault="009417C7" w:rsidP="00C40BE3">
                              <w:pPr>
                                <w:pStyle w:val="TableContent"/>
                                <w:rPr>
                                  <w:sz w:val="16"/>
                                  <w:szCs w:val="16"/>
                                </w:rPr>
                              </w:pPr>
                              <w:r w:rsidRPr="00B97A57">
                                <w:rPr>
                                  <w:sz w:val="16"/>
                                  <w:szCs w:val="16"/>
                                </w:rPr>
                                <w:t>Full screen online-search of selected word, and magic-lens color filter.</w:t>
                              </w:r>
                            </w:p>
                          </w:tc>
                          <w:tc>
                            <w:tcPr>
                              <w:tcW w:w="578" w:type="dxa"/>
                              <w:vAlign w:val="center"/>
                            </w:tcPr>
                            <w:p w14:paraId="30FFA1C7" w14:textId="77777777" w:rsidR="009417C7" w:rsidRPr="00B97A57" w:rsidRDefault="009417C7" w:rsidP="00C40BE3">
                              <w:pPr>
                                <w:pStyle w:val="TableContent"/>
                                <w:jc w:val="center"/>
                                <w:rPr>
                                  <w:sz w:val="16"/>
                                  <w:szCs w:val="16"/>
                                </w:rPr>
                              </w:pPr>
                              <w:r w:rsidRPr="00B97A57">
                                <w:rPr>
                                  <w:sz w:val="16"/>
                                  <w:szCs w:val="16"/>
                                </w:rPr>
                                <w:t>TT</w:t>
                              </w:r>
                            </w:p>
                          </w:tc>
                        </w:tr>
                        <w:tr w:rsidR="009417C7" w:rsidRPr="00B97A57" w14:paraId="268C6497" w14:textId="77777777" w:rsidTr="000E73CE">
                          <w:tc>
                            <w:tcPr>
                              <w:tcW w:w="1326" w:type="dxa"/>
                              <w:vAlign w:val="center"/>
                            </w:tcPr>
                            <w:p w14:paraId="20313496" w14:textId="77777777" w:rsidR="009417C7" w:rsidRPr="00B97A57" w:rsidRDefault="009417C7" w:rsidP="00C40BE3">
                              <w:pPr>
                                <w:pStyle w:val="TableContent"/>
                                <w:rPr>
                                  <w:sz w:val="16"/>
                                  <w:szCs w:val="16"/>
                                </w:rPr>
                              </w:pPr>
                              <w:r w:rsidRPr="00B97A57">
                                <w:rPr>
                                  <w:sz w:val="16"/>
                                  <w:szCs w:val="16"/>
                                </w:rPr>
                                <w:t>Stacking</w:t>
                              </w:r>
                            </w:p>
                          </w:tc>
                          <w:tc>
                            <w:tcPr>
                              <w:tcW w:w="2972" w:type="dxa"/>
                              <w:vAlign w:val="center"/>
                            </w:tcPr>
                            <w:p w14:paraId="1ABB2946" w14:textId="77777777" w:rsidR="009417C7" w:rsidRPr="00B97A57" w:rsidRDefault="009417C7" w:rsidP="000E73CE">
                              <w:pPr>
                                <w:pStyle w:val="TableContent"/>
                                <w:rPr>
                                  <w:sz w:val="16"/>
                                  <w:szCs w:val="16"/>
                                </w:rPr>
                              </w:pPr>
                              <w:r w:rsidRPr="00B97A57">
                                <w:rPr>
                                  <w:sz w:val="16"/>
                                  <w:szCs w:val="16"/>
                                </w:rPr>
                                <w:t>Content sharing between devices.</w:t>
                              </w:r>
                            </w:p>
                          </w:tc>
                          <w:tc>
                            <w:tcPr>
                              <w:tcW w:w="578" w:type="dxa"/>
                              <w:vAlign w:val="center"/>
                            </w:tcPr>
                            <w:p w14:paraId="192B208C" w14:textId="77777777" w:rsidR="009417C7" w:rsidRPr="00B97A57" w:rsidRDefault="009417C7" w:rsidP="00C40BE3">
                              <w:pPr>
                                <w:pStyle w:val="TableContent"/>
                                <w:keepNext/>
                                <w:jc w:val="center"/>
                                <w:rPr>
                                  <w:sz w:val="16"/>
                                  <w:szCs w:val="16"/>
                                </w:rPr>
                              </w:pPr>
                              <w:proofErr w:type="spellStart"/>
                              <w:r w:rsidRPr="00B97A57">
                                <w:rPr>
                                  <w:sz w:val="16"/>
                                  <w:szCs w:val="16"/>
                                </w:rPr>
                                <w:t>tPad</w:t>
                              </w:r>
                              <w:proofErr w:type="spellEnd"/>
                            </w:p>
                          </w:tc>
                        </w:tr>
                      </w:tbl>
                      <w:p w14:paraId="72FBC480" w14:textId="77777777" w:rsidR="009417C7" w:rsidRDefault="009417C7" w:rsidP="009417C7"/>
                    </w:txbxContent>
                  </v:textbox>
                </v:shape>
                <v:shape id="Text Box 13" o:spid="_x0000_s1032" type="#_x0000_t202" style="position:absolute;left:115;top:-2362;width:32252;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14:paraId="2088FFA7" w14:textId="1F1E66DD" w:rsidR="009417C7" w:rsidRPr="001F0C52" w:rsidRDefault="009417C7" w:rsidP="009417C7">
                        <w:pPr>
                          <w:pStyle w:val="Caption"/>
                          <w:rPr>
                            <w:noProof/>
                            <w:sz w:val="20"/>
                          </w:rPr>
                        </w:pPr>
                        <w:bookmarkStart w:id="7" w:name="_Ref352503675"/>
                        <w:r>
                          <w:t xml:space="preserve">Table </w:t>
                        </w:r>
                        <w:r>
                          <w:fldChar w:fldCharType="begin"/>
                        </w:r>
                        <w:r>
                          <w:instrText xml:space="preserve"> SEQ Table \* ARABIC </w:instrText>
                        </w:r>
                        <w:r>
                          <w:fldChar w:fldCharType="separate"/>
                        </w:r>
                        <w:r w:rsidR="00235356">
                          <w:rPr>
                            <w:noProof/>
                          </w:rPr>
                          <w:t>1</w:t>
                        </w:r>
                        <w:r>
                          <w:fldChar w:fldCharType="end"/>
                        </w:r>
                        <w:bookmarkEnd w:id="7"/>
                        <w:r>
                          <w:t xml:space="preserve">. </w:t>
                        </w:r>
                        <w:r w:rsidRPr="000463D8">
                          <w:t>Mapping between cAR interaction techniques, active reading features and the</w:t>
                        </w:r>
                        <w:r w:rsidR="00B1708C">
                          <w:t xml:space="preserve"> Tabletop (TT) and </w:t>
                        </w:r>
                        <w:proofErr w:type="spellStart"/>
                        <w:r w:rsidR="00B1708C">
                          <w:t>tPad</w:t>
                        </w:r>
                        <w:proofErr w:type="spellEnd"/>
                        <w:r w:rsidRPr="000463D8">
                          <w:t xml:space="preserve"> prototypes.</w:t>
                        </w:r>
                        <w:r>
                          <w:t xml:space="preserve"> </w:t>
                        </w:r>
                      </w:p>
                    </w:txbxContent>
                  </v:textbox>
                </v:shape>
                <w10:wrap type="square" anchorx="margin" anchory="margin"/>
              </v:group>
            </w:pict>
          </mc:Fallback>
        </mc:AlternateContent>
      </w:r>
      <w:r w:rsidR="00237B88" w:rsidRPr="002A03DC">
        <w:rPr>
          <w:i/>
        </w:rPr>
        <w:t>Triggers</w:t>
      </w:r>
      <w:r w:rsidR="00237B88">
        <w:t xml:space="preserve"> – Triggers are </w:t>
      </w:r>
      <w:r w:rsidR="00D84B68">
        <w:t xml:space="preserve">regions of </w:t>
      </w:r>
      <w:r w:rsidR="00237B88">
        <w:t xml:space="preserve">the physical object that activate special responses by the cAR device. Triggers can be area-based or scribble-based. Area-based triggers are zones statically defined in the </w:t>
      </w:r>
      <w:r w:rsidR="00B373F9">
        <w:t>object</w:t>
      </w:r>
      <w:r w:rsidR="00995F10">
        <w:t xml:space="preserve">, </w:t>
      </w:r>
      <w:r w:rsidR="00237B88">
        <w:t xml:space="preserve">such as an image </w:t>
      </w:r>
      <w:r w:rsidR="00B373F9">
        <w:t xml:space="preserve">which </w:t>
      </w:r>
      <w:r w:rsidR="00502637">
        <w:t>triggers</w:t>
      </w:r>
      <w:r w:rsidR="00237B88">
        <w:t xml:space="preserve"> </w:t>
      </w:r>
      <w:r w:rsidR="00502637">
        <w:t xml:space="preserve">associated </w:t>
      </w:r>
      <w:r w:rsidR="00237B88">
        <w:t xml:space="preserve">video. Scribble-based triggers are </w:t>
      </w:r>
      <w:r w:rsidR="00502637">
        <w:t xml:space="preserve">hand-drawn glyphs </w:t>
      </w:r>
      <w:r w:rsidR="00237B88">
        <w:t xml:space="preserve">which are read and interpreted by the </w:t>
      </w:r>
      <w:r w:rsidR="00502637">
        <w:t xml:space="preserve">cAR </w:t>
      </w:r>
      <w:r w:rsidR="00237B88">
        <w:t xml:space="preserve">device; e.g. a hand-drawn square launches the </w:t>
      </w:r>
      <w:r w:rsidR="00502637">
        <w:t xml:space="preserve">calculator </w:t>
      </w:r>
      <w:r w:rsidR="00237B88">
        <w:t>application by moving the cAR device on top of it.</w:t>
      </w:r>
    </w:p>
    <w:p w14:paraId="3E9BAEEC" w14:textId="77777777" w:rsidR="00995F10" w:rsidRDefault="00995F10" w:rsidP="00D0773B">
      <w:pPr>
        <w:spacing w:after="0"/>
      </w:pPr>
      <w:r w:rsidRPr="002A03DC">
        <w:rPr>
          <w:i/>
        </w:rPr>
        <w:t>Anchoring</w:t>
      </w:r>
      <w:r>
        <w:t xml:space="preserve"> – Anchoring </w:t>
      </w:r>
      <w:r w:rsidR="00CC787F">
        <w:t xml:space="preserve">refers </w:t>
      </w:r>
      <w:r>
        <w:t>to attach</w:t>
      </w:r>
      <w:r w:rsidR="00CC787F">
        <w:t>ing</w:t>
      </w:r>
      <w:r>
        <w:t xml:space="preserve"> digital content to a </w:t>
      </w:r>
      <w:r w:rsidR="00CC787F">
        <w:t xml:space="preserve">fixed </w:t>
      </w:r>
      <w:r>
        <w:t xml:space="preserve">location </w:t>
      </w:r>
      <w:r w:rsidR="00CC787F">
        <w:t xml:space="preserve">on </w:t>
      </w:r>
      <w:r>
        <w:t xml:space="preserve">the physical object. For example, </w:t>
      </w:r>
      <w:r w:rsidR="00D84B68">
        <w:t>digital hand-</w:t>
      </w:r>
      <w:r w:rsidR="00CC787F">
        <w:t xml:space="preserve">written notes can be </w:t>
      </w:r>
      <w:r>
        <w:t xml:space="preserve">anchored to </w:t>
      </w:r>
      <w:r w:rsidR="00CC787F">
        <w:t xml:space="preserve">paragraphs </w:t>
      </w:r>
      <w:r>
        <w:t>of a</w:t>
      </w:r>
      <w:r w:rsidR="00CC787F">
        <w:t xml:space="preserve"> paper book</w:t>
      </w:r>
      <w:r>
        <w:t>.</w:t>
      </w:r>
    </w:p>
    <w:p w14:paraId="759258E4" w14:textId="77777777" w:rsidR="00995F10" w:rsidRDefault="00995F10" w:rsidP="00237B88">
      <w:r w:rsidRPr="002A03DC">
        <w:rPr>
          <w:i/>
        </w:rPr>
        <w:t>Orientation</w:t>
      </w:r>
      <w:r>
        <w:t xml:space="preserve"> – A cAR application can adjust the orientation of its user-interface based on the coordinate system of the augmented object. This technique resembles </w:t>
      </w:r>
      <w:r w:rsidR="00D415DA">
        <w:t xml:space="preserve">adaptation of </w:t>
      </w:r>
      <w:r w:rsidR="00D84B68">
        <w:t>mobile phone</w:t>
      </w:r>
      <w:r>
        <w:t xml:space="preserve"> </w:t>
      </w:r>
      <w:r w:rsidR="00D415DA">
        <w:t xml:space="preserve">interfaces </w:t>
      </w:r>
      <w:r>
        <w:t xml:space="preserve">to the </w:t>
      </w:r>
      <w:r w:rsidR="00D415DA">
        <w:t xml:space="preserve">way </w:t>
      </w:r>
      <w:r>
        <w:t xml:space="preserve">users hold them (portrait vs. landscape). </w:t>
      </w:r>
    </w:p>
    <w:p w14:paraId="0A6915C6" w14:textId="77777777" w:rsidR="00237B88" w:rsidRDefault="00C33540" w:rsidP="00995F10">
      <w:pPr>
        <w:pStyle w:val="Heading1"/>
      </w:pPr>
      <w:proofErr w:type="gramStart"/>
      <w:r>
        <w:t>cAR</w:t>
      </w:r>
      <w:proofErr w:type="gramEnd"/>
      <w:r>
        <w:t xml:space="preserve"> EX</w:t>
      </w:r>
      <w:r w:rsidR="00841AB8">
        <w:t>AMPLE</w:t>
      </w:r>
      <w:r w:rsidR="00995F10">
        <w:t xml:space="preserve">: </w:t>
      </w:r>
      <w:r w:rsidR="00841AB8">
        <w:t>ACTIVE READING</w:t>
      </w:r>
    </w:p>
    <w:p w14:paraId="7C74F29E" w14:textId="77777777" w:rsidR="00995F10" w:rsidRDefault="00327A4B" w:rsidP="00B20B16">
      <w:r>
        <w:t xml:space="preserve">We </w:t>
      </w:r>
      <w:r w:rsidR="00995F10">
        <w:t>demonstrate cAR</w:t>
      </w:r>
      <w:r>
        <w:t xml:space="preserve"> interactions in </w:t>
      </w:r>
      <w:r w:rsidR="002C4F7D">
        <w:t>a</w:t>
      </w:r>
      <w:r w:rsidR="00995F10">
        <w:t xml:space="preserve">ctive </w:t>
      </w:r>
      <w:r w:rsidR="002C4F7D">
        <w:t>r</w:t>
      </w:r>
      <w:r w:rsidR="00995F10">
        <w:t xml:space="preserve">eading </w:t>
      </w:r>
      <w:r>
        <w:t xml:space="preserve">scenarios </w:t>
      </w:r>
      <w:r w:rsidR="00B20B16">
        <w:rPr>
          <w:lang w:val="en-CA"/>
        </w:rPr>
        <w:t>[</w:t>
      </w:r>
      <w:r w:rsidR="00F66561">
        <w:rPr>
          <w:lang w:val="en-CA"/>
        </w:rPr>
        <w:fldChar w:fldCharType="begin"/>
      </w:r>
      <w:r w:rsidR="00F66561">
        <w:rPr>
          <w:lang w:val="en-CA"/>
        </w:rPr>
        <w:instrText xml:space="preserve"> REF _Ref352686061 \r \h </w:instrText>
      </w:r>
      <w:r w:rsidR="00F66561">
        <w:rPr>
          <w:lang w:val="en-CA"/>
        </w:rPr>
      </w:r>
      <w:r w:rsidR="00F66561">
        <w:rPr>
          <w:lang w:val="en-CA"/>
        </w:rPr>
        <w:fldChar w:fldCharType="separate"/>
      </w:r>
      <w:r w:rsidR="00235356">
        <w:rPr>
          <w:lang w:val="en-CA"/>
        </w:rPr>
        <w:t>1</w:t>
      </w:r>
      <w:r w:rsidR="00F66561">
        <w:rPr>
          <w:lang w:val="en-CA"/>
        </w:rPr>
        <w:fldChar w:fldCharType="end"/>
      </w:r>
      <w:r w:rsidR="00995F10">
        <w:rPr>
          <w:lang w:val="en-CA"/>
        </w:rPr>
        <w:t>]</w:t>
      </w:r>
      <w:r>
        <w:t xml:space="preserve">, a kind of </w:t>
      </w:r>
      <w:r w:rsidR="000B1BEC">
        <w:t xml:space="preserve">reading </w:t>
      </w:r>
      <w:r>
        <w:t xml:space="preserve">used to </w:t>
      </w:r>
      <w:r w:rsidR="00995F10" w:rsidRPr="0077329F">
        <w:t>self-inform, cross-reference or support discussion.</w:t>
      </w:r>
      <w:r w:rsidR="00B20B16">
        <w:t xml:space="preserve"> </w:t>
      </w:r>
      <w:r>
        <w:t>Our goal is not to create an a</w:t>
      </w:r>
      <w:r w:rsidRPr="0077329F">
        <w:t xml:space="preserve">ctive reading system that outperforms existing </w:t>
      </w:r>
      <w:r>
        <w:t>ones [</w:t>
      </w:r>
      <w:r>
        <w:fldChar w:fldCharType="begin"/>
      </w:r>
      <w:r>
        <w:instrText xml:space="preserve"> REF _Ref377926876 \r \h </w:instrText>
      </w:r>
      <w:r>
        <w:fldChar w:fldCharType="separate"/>
      </w:r>
      <w:r w:rsidR="00235356">
        <w:t>6</w:t>
      </w:r>
      <w:r>
        <w:fldChar w:fldCharType="end"/>
      </w:r>
      <w:r>
        <w:t xml:space="preserve">, </w:t>
      </w:r>
      <w:r>
        <w:fldChar w:fldCharType="begin"/>
      </w:r>
      <w:r>
        <w:instrText xml:space="preserve"> REF _Ref352437419 \r \h </w:instrText>
      </w:r>
      <w:r>
        <w:fldChar w:fldCharType="separate"/>
      </w:r>
      <w:r w:rsidR="00235356">
        <w:t>14</w:t>
      </w:r>
      <w:r>
        <w:fldChar w:fldCharType="end"/>
      </w:r>
      <w:r>
        <w:t xml:space="preserve">, </w:t>
      </w:r>
      <w:r>
        <w:fldChar w:fldCharType="begin"/>
      </w:r>
      <w:r>
        <w:instrText xml:space="preserve"> REF _Ref352437073 \r \h </w:instrText>
      </w:r>
      <w:r>
        <w:fldChar w:fldCharType="separate"/>
      </w:r>
      <w:r w:rsidR="00235356">
        <w:t>17</w:t>
      </w:r>
      <w:r>
        <w:fldChar w:fldCharType="end"/>
      </w:r>
      <w:r>
        <w:t xml:space="preserve">, </w:t>
      </w:r>
      <w:r>
        <w:fldChar w:fldCharType="begin"/>
      </w:r>
      <w:r>
        <w:instrText xml:space="preserve"> REF _Ref377926925 \r \h </w:instrText>
      </w:r>
      <w:r>
        <w:fldChar w:fldCharType="separate"/>
      </w:r>
      <w:r w:rsidR="00235356">
        <w:t>20</w:t>
      </w:r>
      <w:r>
        <w:fldChar w:fldCharType="end"/>
      </w:r>
      <w:r>
        <w:t>], our interest is to</w:t>
      </w:r>
      <w:r w:rsidRPr="0077329F">
        <w:t xml:space="preserve"> use </w:t>
      </w:r>
      <w:r>
        <w:t>active reading as an example application area to explore a range of cAR techniques. Based on existing work, some b</w:t>
      </w:r>
      <w:r w:rsidR="002C4F7D">
        <w:t xml:space="preserve">asic features for active reading include: </w:t>
      </w:r>
      <w:r w:rsidR="002C4F7D" w:rsidRPr="006E1C9E">
        <w:t>outlining</w:t>
      </w:r>
      <w:r w:rsidR="002C4F7D">
        <w:t xml:space="preserve">, </w:t>
      </w:r>
      <w:r w:rsidR="002C4F7D" w:rsidRPr="006E1C9E">
        <w:t>underlining</w:t>
      </w:r>
      <w:r w:rsidR="002C4F7D">
        <w:t xml:space="preserve">, </w:t>
      </w:r>
      <w:r w:rsidR="002C4F7D" w:rsidRPr="006E1C9E">
        <w:t>highlighting</w:t>
      </w:r>
      <w:r w:rsidR="002C4F7D">
        <w:t xml:space="preserve">, searching, </w:t>
      </w:r>
      <w:r w:rsidR="002C4F7D" w:rsidRPr="006E1C9E">
        <w:t>scribbling</w:t>
      </w:r>
      <w:r w:rsidR="002C4F7D">
        <w:t xml:space="preserve">, digital </w:t>
      </w:r>
      <w:r w:rsidR="002C4F7D" w:rsidRPr="006E1C9E">
        <w:t>annotation</w:t>
      </w:r>
      <w:r w:rsidR="002C4F7D">
        <w:t xml:space="preserve">s, note-taking, </w:t>
      </w:r>
      <w:r w:rsidR="002C4F7D" w:rsidRPr="006E1C9E">
        <w:t>info</w:t>
      </w:r>
      <w:r w:rsidR="002C4F7D">
        <w:t xml:space="preserve">rmation </w:t>
      </w:r>
      <w:r w:rsidR="002C4F7D" w:rsidRPr="006E1C9E">
        <w:t>seeking</w:t>
      </w:r>
      <w:r w:rsidR="002C4F7D">
        <w:t xml:space="preserve">, comparing, and </w:t>
      </w:r>
      <w:r w:rsidR="002C4F7D" w:rsidRPr="006E1C9E">
        <w:t>content</w:t>
      </w:r>
      <w:r w:rsidR="002C4F7D">
        <w:t xml:space="preserve"> </w:t>
      </w:r>
      <w:r w:rsidR="002C4F7D" w:rsidRPr="006E1C9E">
        <w:t>sharing</w:t>
      </w:r>
      <w:r w:rsidR="002C4F7D">
        <w:t xml:space="preserve">. </w:t>
      </w:r>
    </w:p>
    <w:p w14:paraId="01FA8ACD" w14:textId="27504953" w:rsidR="00CE3773" w:rsidRPr="00874ED8" w:rsidRDefault="00237B88" w:rsidP="00E95C95">
      <w:pPr>
        <w:rPr>
          <w:noProof/>
          <w:lang w:val="en-CA" w:eastAsia="en-CA"/>
        </w:rPr>
      </w:pPr>
      <w:r>
        <w:fldChar w:fldCharType="begin"/>
      </w:r>
      <w:r>
        <w:instrText xml:space="preserve"> REF _Ref351558793 \h </w:instrText>
      </w:r>
      <w:r>
        <w:fldChar w:fldCharType="separate"/>
      </w:r>
      <w:r w:rsidR="00235356">
        <w:t xml:space="preserve">Figure </w:t>
      </w:r>
      <w:r w:rsidR="00235356">
        <w:rPr>
          <w:noProof/>
        </w:rPr>
        <w:t>1</w:t>
      </w:r>
      <w:r>
        <w:fldChar w:fldCharType="end"/>
      </w:r>
      <w:r>
        <w:t xml:space="preserve"> (front page) shows prototypes and </w:t>
      </w:r>
      <w:r w:rsidRPr="00F41AF6">
        <w:t>sketches</w:t>
      </w:r>
      <w:r>
        <w:t xml:space="preserve"> with different active reading features and the supporting interaction techniques. For example, users can add hand-written notes using </w:t>
      </w:r>
      <w:r w:rsidR="004675AF">
        <w:t xml:space="preserve">touch (Figure 1A) or </w:t>
      </w:r>
      <w:r>
        <w:t>a stylus (</w:t>
      </w:r>
      <w:r>
        <w:fldChar w:fldCharType="begin"/>
      </w:r>
      <w:r>
        <w:instrText xml:space="preserve"> REF _Ref351558793 \h </w:instrText>
      </w:r>
      <w:r>
        <w:fldChar w:fldCharType="separate"/>
      </w:r>
      <w:r w:rsidR="00235356">
        <w:t xml:space="preserve">Figure </w:t>
      </w:r>
      <w:r w:rsidR="00235356">
        <w:rPr>
          <w:noProof/>
        </w:rPr>
        <w:t>1</w:t>
      </w:r>
      <w:r>
        <w:fldChar w:fldCharType="end"/>
      </w:r>
      <w:r>
        <w:t>B), perform an online search on a selected word by simply flipping the device (</w:t>
      </w:r>
      <w:r>
        <w:fldChar w:fldCharType="begin"/>
      </w:r>
      <w:r>
        <w:instrText xml:space="preserve"> REF _Ref351558793 \h </w:instrText>
      </w:r>
      <w:r>
        <w:fldChar w:fldCharType="separate"/>
      </w:r>
      <w:r w:rsidR="00235356">
        <w:t xml:space="preserve">Figure </w:t>
      </w:r>
      <w:r w:rsidR="00235356">
        <w:rPr>
          <w:noProof/>
        </w:rPr>
        <w:t>1</w:t>
      </w:r>
      <w:r>
        <w:fldChar w:fldCharType="end"/>
      </w:r>
      <w:r>
        <w:t xml:space="preserve">C), and share content by stacking </w:t>
      </w:r>
      <w:r w:rsidR="009417C7">
        <w:t xml:space="preserve">devices </w:t>
      </w:r>
      <w:r>
        <w:t>(</w:t>
      </w:r>
      <w:r>
        <w:fldChar w:fldCharType="begin"/>
      </w:r>
      <w:r>
        <w:instrText xml:space="preserve"> REF _Ref351558793 \h </w:instrText>
      </w:r>
      <w:r>
        <w:fldChar w:fldCharType="separate"/>
      </w:r>
      <w:r w:rsidR="00235356">
        <w:t xml:space="preserve">Figure </w:t>
      </w:r>
      <w:r w:rsidR="00235356">
        <w:rPr>
          <w:noProof/>
        </w:rPr>
        <w:t>1</w:t>
      </w:r>
      <w:r>
        <w:fldChar w:fldCharType="end"/>
      </w:r>
      <w:r>
        <w:t xml:space="preserve">D). </w:t>
      </w:r>
      <w:r>
        <w:fldChar w:fldCharType="begin"/>
      </w:r>
      <w:r>
        <w:instrText xml:space="preserve"> REF _Ref352503675 \h </w:instrText>
      </w:r>
      <w:r>
        <w:fldChar w:fldCharType="separate"/>
      </w:r>
      <w:r w:rsidR="00235356">
        <w:t xml:space="preserve">Table </w:t>
      </w:r>
      <w:r w:rsidR="00235356">
        <w:rPr>
          <w:noProof/>
        </w:rPr>
        <w:t>1</w:t>
      </w:r>
      <w:r>
        <w:fldChar w:fldCharType="end"/>
      </w:r>
      <w:r>
        <w:t xml:space="preserve"> shows the complete set of mappings between interaction techniques and active reading features</w:t>
      </w:r>
      <w:r w:rsidR="00A46B7A">
        <w:t xml:space="preserve"> </w:t>
      </w:r>
      <w:r w:rsidR="009417C7">
        <w:t xml:space="preserve">for each </w:t>
      </w:r>
      <w:r w:rsidR="00A46B7A">
        <w:t>of our prototypes.</w:t>
      </w:r>
      <w:r w:rsidR="009417C7" w:rsidRPr="009417C7">
        <w:rPr>
          <w:noProof/>
          <w:lang w:val="en-CA" w:eastAsia="en-CA"/>
        </w:rPr>
        <w:t xml:space="preserve"> </w:t>
      </w:r>
    </w:p>
    <w:p w14:paraId="03AB9811" w14:textId="77777777" w:rsidR="00CE3773" w:rsidRDefault="00FB2161" w:rsidP="00CE3773">
      <w:pPr>
        <w:pStyle w:val="Heading1"/>
      </w:pPr>
      <w:r>
        <w:t>TABLETOP PROTOTYPE</w:t>
      </w:r>
    </w:p>
    <w:p w14:paraId="68F5837E" w14:textId="3EC86FBF" w:rsidR="00CE3773" w:rsidRDefault="00CE3773" w:rsidP="00CE3773">
      <w:r>
        <w:t xml:space="preserve">We built a tabletop prototype to support </w:t>
      </w:r>
      <w:r w:rsidR="003C2EAB">
        <w:t xml:space="preserve">our </w:t>
      </w:r>
      <w:r>
        <w:t>design process by allowing fast</w:t>
      </w:r>
      <w:r w:rsidR="003C2EAB">
        <w:t xml:space="preserve"> </w:t>
      </w:r>
      <w:r>
        <w:t>prototyping and</w:t>
      </w:r>
      <w:r w:rsidR="003C2EAB">
        <w:t xml:space="preserve"> testing of design alternatives </w:t>
      </w:r>
      <w:r>
        <w:t>without the techn</w:t>
      </w:r>
      <w:r w:rsidR="0089550F">
        <w:t>ical complexities</w:t>
      </w:r>
      <w:r>
        <w:t xml:space="preserve"> of a high-fidelity prototype.</w:t>
      </w:r>
    </w:p>
    <w:p w14:paraId="2DC255E7" w14:textId="0FDDE5DB" w:rsidR="00CE3773" w:rsidRDefault="00CE3773" w:rsidP="00CE3773">
      <w:r>
        <w:lastRenderedPageBreak/>
        <w:t>Conceptually, the physical documents (books or sheets of paper) are substituted with the interactive surface of the tabletop</w:t>
      </w:r>
      <w:r w:rsidR="00CF2536">
        <w:t>,</w:t>
      </w:r>
      <w:r>
        <w:t xml:space="preserve"> which also provides touch input capabilities. The cAR device itself is simulated by a transparent </w:t>
      </w:r>
      <w:r w:rsidR="003C2EAB">
        <w:t>square</w:t>
      </w:r>
      <w:r w:rsidR="00B950A6">
        <w:t xml:space="preserve"> </w:t>
      </w:r>
      <w:r>
        <w:t xml:space="preserve">that is spatially tracked on the tabletop via </w:t>
      </w:r>
      <w:proofErr w:type="spellStart"/>
      <w:r>
        <w:t>fiducial</w:t>
      </w:r>
      <w:proofErr w:type="spellEnd"/>
      <w:r>
        <w:t xml:space="preserve"> markers</w:t>
      </w:r>
      <w:r w:rsidR="00CF2536">
        <w:t>;</w:t>
      </w:r>
      <w:r w:rsidR="0089550F">
        <w:t xml:space="preserve"> and d</w:t>
      </w:r>
      <w:r>
        <w:t xml:space="preserve">ifferent markers on both sides enable flipping. A document viewer shows </w:t>
      </w:r>
      <w:r w:rsidR="00B950A6">
        <w:t xml:space="preserve">the </w:t>
      </w:r>
      <w:r>
        <w:t>document</w:t>
      </w:r>
      <w:r w:rsidR="00B950A6">
        <w:t xml:space="preserve"> to augment</w:t>
      </w:r>
      <w:r>
        <w:t>, aligns the created content to the actual page, and extracts the words users tap on for further interaction. The UI for the simulated device is shown at the location and orientation of the</w:t>
      </w:r>
      <w:r w:rsidR="00B950A6">
        <w:t xml:space="preserve"> probe</w:t>
      </w:r>
      <w:r>
        <w:t>, giving the impression of a translucent display that can be moved freely on top of a document.</w:t>
      </w:r>
      <w:r w:rsidR="00E95C95" w:rsidRPr="00E95C95">
        <w:rPr>
          <w:noProof/>
          <w:lang w:val="en-CA" w:eastAsia="en-CA"/>
        </w:rPr>
        <w:t xml:space="preserve"> </w:t>
      </w:r>
    </w:p>
    <w:p w14:paraId="13664102" w14:textId="77777777" w:rsidR="00CE3773" w:rsidRDefault="00CE3773" w:rsidP="00CE3773">
      <w:pPr>
        <w:pStyle w:val="Heading2"/>
      </w:pPr>
      <w:r>
        <w:t>Implementation</w:t>
      </w:r>
    </w:p>
    <w:p w14:paraId="54D8A525" w14:textId="77777777" w:rsidR="00CE3773" w:rsidRDefault="00CE3773" w:rsidP="00CE3773">
      <w:r>
        <w:t>We implemented the prototype on a Samsung SUR40 tabletop</w:t>
      </w:r>
      <w:r w:rsidR="00774423">
        <w:t xml:space="preserve"> as seen in </w:t>
      </w:r>
      <w:r w:rsidR="00774423">
        <w:fldChar w:fldCharType="begin"/>
      </w:r>
      <w:r w:rsidR="00774423">
        <w:instrText xml:space="preserve"> REF _Ref352954342 \h </w:instrText>
      </w:r>
      <w:r w:rsidR="00774423">
        <w:fldChar w:fldCharType="separate"/>
      </w:r>
      <w:r w:rsidR="00235356">
        <w:t xml:space="preserve">Figure </w:t>
      </w:r>
      <w:r w:rsidR="00235356">
        <w:rPr>
          <w:noProof/>
        </w:rPr>
        <w:t>3</w:t>
      </w:r>
      <w:r w:rsidR="00774423">
        <w:fldChar w:fldCharType="end"/>
      </w:r>
      <w:r>
        <w:t xml:space="preserve">. We attached Microsoft </w:t>
      </w:r>
      <w:proofErr w:type="spellStart"/>
      <w:r>
        <w:t>ByteTags</w:t>
      </w:r>
      <w:proofErr w:type="spellEnd"/>
      <w:r>
        <w:t xml:space="preserve"> to a 7” acrylic glass </w:t>
      </w:r>
      <w:r w:rsidR="00774423">
        <w:t>probe</w:t>
      </w:r>
      <w:r>
        <w:t xml:space="preserve"> using IR reflective foil to minimize obtrusiveness.</w:t>
      </w:r>
    </w:p>
    <w:p w14:paraId="164457DB" w14:textId="4EC7C95E" w:rsidR="00CE3773" w:rsidRDefault="00CE3773" w:rsidP="00CE3773">
      <w:r>
        <w:t xml:space="preserve">The prototype supports touch and pen input </w:t>
      </w:r>
      <w:r w:rsidR="006D2E85">
        <w:t>(</w:t>
      </w:r>
      <w:r>
        <w:t>IR pen</w:t>
      </w:r>
      <w:r w:rsidR="006D2E85">
        <w:t>)</w:t>
      </w:r>
      <w:r>
        <w:t xml:space="preserve"> (</w:t>
      </w:r>
      <w:r>
        <w:fldChar w:fldCharType="begin"/>
      </w:r>
      <w:r>
        <w:instrText xml:space="preserve"> REF _Ref352954342 \h </w:instrText>
      </w:r>
      <w:r>
        <w:fldChar w:fldCharType="separate"/>
      </w:r>
      <w:r w:rsidR="00235356">
        <w:t xml:space="preserve">Figure </w:t>
      </w:r>
      <w:r w:rsidR="00235356">
        <w:rPr>
          <w:noProof/>
        </w:rPr>
        <w:t>3</w:t>
      </w:r>
      <w:r>
        <w:fldChar w:fldCharType="end"/>
      </w:r>
      <w:r>
        <w:t>C-D). We implemented the following features: user</w:t>
      </w:r>
      <w:r w:rsidR="006D2E85">
        <w:t>s</w:t>
      </w:r>
      <w:r>
        <w:t xml:space="preserve"> can write free-hand annotations or highlight text (</w:t>
      </w:r>
      <w:r>
        <w:fldChar w:fldCharType="begin"/>
      </w:r>
      <w:r>
        <w:instrText xml:space="preserve"> REF _Ref352954342 \h </w:instrText>
      </w:r>
      <w:r>
        <w:fldChar w:fldCharType="separate"/>
      </w:r>
      <w:r w:rsidR="00235356">
        <w:t xml:space="preserve">Figure </w:t>
      </w:r>
      <w:r w:rsidR="00235356">
        <w:rPr>
          <w:noProof/>
        </w:rPr>
        <w:t>3</w:t>
      </w:r>
      <w:r>
        <w:fldChar w:fldCharType="end"/>
      </w:r>
      <w:r>
        <w:t>A), tap on figures to show an overlay with additional information</w:t>
      </w:r>
      <w:r w:rsidR="006D2E85">
        <w:t xml:space="preserve"> (</w:t>
      </w:r>
      <w:r>
        <w:t>e.g.</w:t>
      </w:r>
      <w:r w:rsidR="006D2E85">
        <w:t xml:space="preserve"> </w:t>
      </w:r>
      <w:r>
        <w:t>video</w:t>
      </w:r>
      <w:r w:rsidR="006D2E85">
        <w:t>)</w:t>
      </w:r>
      <w:r>
        <w:t>, or tap on references to show the co</w:t>
      </w:r>
      <w:r w:rsidR="006D2E85">
        <w:t>rresponding bibliographic entry.</w:t>
      </w:r>
      <w:r>
        <w:t xml:space="preserve"> </w:t>
      </w:r>
      <w:r w:rsidR="006D2E85">
        <w:t>F</w:t>
      </w:r>
      <w:r>
        <w:t xml:space="preserve">lipping the display after selecting a word switches to a </w:t>
      </w:r>
      <w:r w:rsidR="006D2E85">
        <w:t xml:space="preserve">web </w:t>
      </w:r>
      <w:r>
        <w:t>browser showing an online encyclopedia’s entry for the word (</w:t>
      </w:r>
      <w:r>
        <w:fldChar w:fldCharType="begin"/>
      </w:r>
      <w:r>
        <w:instrText xml:space="preserve"> REF _Ref352954342 \h </w:instrText>
      </w:r>
      <w:r>
        <w:fldChar w:fldCharType="separate"/>
      </w:r>
      <w:r w:rsidR="00235356">
        <w:t xml:space="preserve">Figure </w:t>
      </w:r>
      <w:r w:rsidR="00235356">
        <w:rPr>
          <w:noProof/>
        </w:rPr>
        <w:t>3</w:t>
      </w:r>
      <w:r>
        <w:fldChar w:fldCharType="end"/>
      </w:r>
      <w:r>
        <w:t xml:space="preserve">B). If nothing is selected, a color-inverted view is shown, illustrating </w:t>
      </w:r>
      <w:r w:rsidR="006D2E85">
        <w:t xml:space="preserve">different ways of presenting </w:t>
      </w:r>
      <w:r>
        <w:t>content (</w:t>
      </w:r>
      <w:r>
        <w:fldChar w:fldCharType="begin"/>
      </w:r>
      <w:r>
        <w:instrText xml:space="preserve"> REF _Ref352954342 \h </w:instrText>
      </w:r>
      <w:r>
        <w:fldChar w:fldCharType="separate"/>
      </w:r>
      <w:r w:rsidR="00235356">
        <w:t xml:space="preserve">Figure </w:t>
      </w:r>
      <w:r w:rsidR="00235356">
        <w:rPr>
          <w:noProof/>
        </w:rPr>
        <w:t>3</w:t>
      </w:r>
      <w:r>
        <w:fldChar w:fldCharType="end"/>
      </w:r>
      <w:r>
        <w:t>C).</w:t>
      </w:r>
      <w:r w:rsidR="00D0773B" w:rsidRPr="00D0773B">
        <w:rPr>
          <w:noProof/>
          <w:lang w:val="en-CA" w:eastAsia="en-CA"/>
        </w:rPr>
        <w:t xml:space="preserve"> </w:t>
      </w:r>
    </w:p>
    <w:p w14:paraId="56EB371C" w14:textId="6184E793" w:rsidR="00CE3773" w:rsidRPr="00A352EB" w:rsidRDefault="00CE3773" w:rsidP="00CE3773">
      <w:pPr>
        <w:rPr>
          <w:noProof/>
          <w:lang w:val="en-CA" w:eastAsia="en-CA"/>
        </w:rPr>
      </w:pPr>
      <w:r>
        <w:t>While this prototype is well suited for rapid prototyping</w:t>
      </w:r>
      <w:r w:rsidR="004F7798">
        <w:t>,</w:t>
      </w:r>
      <w:r>
        <w:t xml:space="preserve"> it </w:t>
      </w:r>
      <w:r w:rsidR="006E53CC">
        <w:t xml:space="preserve">is </w:t>
      </w:r>
      <w:r>
        <w:t xml:space="preserve">also </w:t>
      </w:r>
      <w:r w:rsidR="006E53CC">
        <w:t>limited.</w:t>
      </w:r>
      <w:r>
        <w:t xml:space="preserve"> </w:t>
      </w:r>
      <w:r w:rsidR="006D2E85">
        <w:rPr>
          <w:lang w:val="en-CA"/>
        </w:rPr>
        <w:t xml:space="preserve">The transparent probe </w:t>
      </w:r>
      <w:r w:rsidR="006E53CC">
        <w:rPr>
          <w:lang w:val="en-CA"/>
        </w:rPr>
        <w:t xml:space="preserve">lacks </w:t>
      </w:r>
      <w:r w:rsidR="006D2E85">
        <w:t xml:space="preserve">its own </w:t>
      </w:r>
      <w:r>
        <w:t>display</w:t>
      </w:r>
      <w:r w:rsidR="004F7798">
        <w:t>,</w:t>
      </w:r>
      <w:r>
        <w:t xml:space="preserve"> </w:t>
      </w:r>
      <w:r w:rsidR="006D2E85">
        <w:t>which limits the real experience of a transparent device like</w:t>
      </w:r>
      <w:r w:rsidR="00EB79A5">
        <w:t xml:space="preserve"> weight, or facing a transparent display’s problems such as </w:t>
      </w:r>
      <w:r w:rsidR="006D2E85">
        <w:t xml:space="preserve">color blending </w:t>
      </w:r>
      <w:r w:rsidR="00EB79A5">
        <w:t xml:space="preserve">and </w:t>
      </w:r>
      <w:r w:rsidR="006D2E85">
        <w:t xml:space="preserve">limited color </w:t>
      </w:r>
      <w:r w:rsidR="003C2EAB">
        <w:t>[</w:t>
      </w:r>
      <w:r w:rsidR="003C2EAB">
        <w:fldChar w:fldCharType="begin"/>
      </w:r>
      <w:r w:rsidR="003C2EAB">
        <w:instrText xml:space="preserve"> REF _Ref377657828 \r \h </w:instrText>
      </w:r>
      <w:r w:rsidR="003C2EAB">
        <w:fldChar w:fldCharType="separate"/>
      </w:r>
      <w:r w:rsidR="00235356">
        <w:t>24</w:t>
      </w:r>
      <w:r w:rsidR="003C2EAB">
        <w:fldChar w:fldCharType="end"/>
      </w:r>
      <w:r w:rsidR="003C2EAB">
        <w:t>]</w:t>
      </w:r>
      <w:r w:rsidR="006D2E85">
        <w:t xml:space="preserve">. Moreover, the tabletop </w:t>
      </w:r>
      <w:r>
        <w:t xml:space="preserve">cannot accurately simulate the </w:t>
      </w:r>
      <w:proofErr w:type="spellStart"/>
      <w:r>
        <w:t>haptics</w:t>
      </w:r>
      <w:proofErr w:type="spellEnd"/>
      <w:r>
        <w:t xml:space="preserve"> of real </w:t>
      </w:r>
      <w:r w:rsidR="00EB79A5">
        <w:t>paper or other physical objects: users cannot grab the paper, move it around</w:t>
      </w:r>
      <w:r w:rsidR="004F7798">
        <w:t>,</w:t>
      </w:r>
      <w:r w:rsidR="00EB79A5">
        <w:t xml:space="preserve"> or feel its texture. </w:t>
      </w:r>
    </w:p>
    <w:p w14:paraId="18AE231D" w14:textId="77777777" w:rsidR="00CE3773" w:rsidRDefault="00CE3773" w:rsidP="00CE3773">
      <w:pPr>
        <w:pStyle w:val="Heading2"/>
      </w:pPr>
      <w:r>
        <w:t>User Feedback</w:t>
      </w:r>
    </w:p>
    <w:p w14:paraId="6B85BF43" w14:textId="2AA78B27" w:rsidR="00CE3773" w:rsidRDefault="003C2EAB" w:rsidP="00CE3773">
      <w:r>
        <w:t>We</w:t>
      </w:r>
      <w:r w:rsidR="00C40BE3">
        <w:t xml:space="preserve"> gather</w:t>
      </w:r>
      <w:r>
        <w:t>ed</w:t>
      </w:r>
      <w:r w:rsidR="00C40BE3">
        <w:t xml:space="preserve"> early user feedback</w:t>
      </w:r>
      <w:r w:rsidR="006D2E85">
        <w:t xml:space="preserve"> on cAR interactions</w:t>
      </w:r>
      <w:r>
        <w:t xml:space="preserve"> from e</w:t>
      </w:r>
      <w:r w:rsidR="00C40BE3">
        <w:t xml:space="preserve">ight </w:t>
      </w:r>
      <w:r>
        <w:t>participants</w:t>
      </w:r>
      <w:r w:rsidR="00C40BE3">
        <w:t xml:space="preserve"> (2 female, 28 years old</w:t>
      </w:r>
      <w:r w:rsidR="006D2E85">
        <w:t xml:space="preserve"> in average</w:t>
      </w:r>
      <w:r w:rsidR="00C40BE3">
        <w:t xml:space="preserve">) </w:t>
      </w:r>
      <w:r>
        <w:t>using the tabletop prototype</w:t>
      </w:r>
      <w:r w:rsidR="00C40BE3">
        <w:t xml:space="preserve">. After introducing participants to </w:t>
      </w:r>
      <w:r>
        <w:t>cAR and active reading, a researcher demonstrate</w:t>
      </w:r>
      <w:r w:rsidR="003213C9">
        <w:t>d</w:t>
      </w:r>
      <w:r>
        <w:t xml:space="preserve"> the interaction techniques and </w:t>
      </w:r>
      <w:r w:rsidR="00324EA1">
        <w:t>asked the participant to perform them. Then we conducted a semi-structured interview about the interactions (~30 minutes) and participants could use the prototype while answering questions.</w:t>
      </w:r>
    </w:p>
    <w:p w14:paraId="0507623B" w14:textId="77777777" w:rsidR="00CE3773" w:rsidRDefault="00CE3773" w:rsidP="00CE3773">
      <w:pPr>
        <w:pStyle w:val="Heading3"/>
      </w:pPr>
      <w:proofErr w:type="gramStart"/>
      <w:r>
        <w:t>cAR</w:t>
      </w:r>
      <w:proofErr w:type="gramEnd"/>
      <w:r>
        <w:t xml:space="preserve"> and Interaction Techniques</w:t>
      </w:r>
    </w:p>
    <w:p w14:paraId="075032B3" w14:textId="42B4D6BB" w:rsidR="00CE3773" w:rsidRDefault="00CA6D70" w:rsidP="00CE3773">
      <w:r>
        <w:rPr>
          <w:noProof/>
          <w:lang w:val="en-CA" w:eastAsia="en-CA"/>
        </w:rPr>
        <mc:AlternateContent>
          <mc:Choice Requires="wpg">
            <w:drawing>
              <wp:anchor distT="0" distB="0" distL="114300" distR="114300" simplePos="0" relativeHeight="251657216" behindDoc="0" locked="0" layoutInCell="1" allowOverlap="1" wp14:anchorId="46287533" wp14:editId="1C0296C4">
                <wp:simplePos x="0" y="0"/>
                <wp:positionH relativeFrom="margin">
                  <wp:posOffset>0</wp:posOffset>
                </wp:positionH>
                <wp:positionV relativeFrom="margin">
                  <wp:posOffset>6223000</wp:posOffset>
                </wp:positionV>
                <wp:extent cx="3053715" cy="2149475"/>
                <wp:effectExtent l="0" t="0" r="0" b="3175"/>
                <wp:wrapSquare wrapText="bothSides"/>
                <wp:docPr id="4" name="Group 12"/>
                <wp:cNvGraphicFramePr/>
                <a:graphic xmlns:a="http://schemas.openxmlformats.org/drawingml/2006/main">
                  <a:graphicData uri="http://schemas.microsoft.com/office/word/2010/wordprocessingGroup">
                    <wpg:wgp>
                      <wpg:cNvGrpSpPr/>
                      <wpg:grpSpPr>
                        <a:xfrm>
                          <a:off x="0" y="0"/>
                          <a:ext cx="3053715" cy="2149475"/>
                          <a:chOff x="0" y="274040"/>
                          <a:chExt cx="3053751" cy="2149804"/>
                        </a:xfrm>
                      </wpg:grpSpPr>
                      <wps:wsp>
                        <wps:cNvPr id="5" name="Text Box 7"/>
                        <wps:cNvSpPr txBox="1"/>
                        <wps:spPr>
                          <a:xfrm>
                            <a:off x="0" y="2161062"/>
                            <a:ext cx="3053751" cy="262782"/>
                          </a:xfrm>
                          <a:prstGeom prst="rect">
                            <a:avLst/>
                          </a:prstGeom>
                          <a:solidFill>
                            <a:prstClr val="white"/>
                          </a:solidFill>
                          <a:ln>
                            <a:noFill/>
                          </a:ln>
                          <a:effectLst/>
                        </wps:spPr>
                        <wps:txbx>
                          <w:txbxContent>
                            <w:p w14:paraId="066C159F" w14:textId="77777777" w:rsidR="006469F5" w:rsidRPr="00536AF1" w:rsidRDefault="006469F5" w:rsidP="006469F5">
                              <w:pPr>
                                <w:pStyle w:val="Caption"/>
                                <w:rPr>
                                  <w:sz w:val="20"/>
                                </w:rPr>
                              </w:pPr>
                              <w:bookmarkStart w:id="8" w:name="_Ref352954342"/>
                              <w:r>
                                <w:t xml:space="preserve">Figure </w:t>
                              </w:r>
                              <w:r>
                                <w:fldChar w:fldCharType="begin"/>
                              </w:r>
                              <w:r>
                                <w:instrText xml:space="preserve"> SEQ Figure \* ARABIC </w:instrText>
                              </w:r>
                              <w:r>
                                <w:fldChar w:fldCharType="separate"/>
                              </w:r>
                              <w:r w:rsidR="00235356">
                                <w:rPr>
                                  <w:noProof/>
                                </w:rPr>
                                <w:t>3</w:t>
                              </w:r>
                              <w:r>
                                <w:fldChar w:fldCharType="end"/>
                              </w:r>
                              <w:bookmarkEnd w:id="8"/>
                              <w:r>
                                <w:t>.: A) highlights and scribbles, B) online-search of selection, C) inversion lens when flipping,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Picture 5"/>
                          <pic:cNvPicPr preferRelativeResize="0">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bwMode="auto">
                          <a:xfrm>
                            <a:off x="258621" y="274040"/>
                            <a:ext cx="2490961" cy="1870433"/>
                          </a:xfrm>
                          <a:prstGeom prst="rect">
                            <a:avLst/>
                          </a:prstGeom>
                          <a:noFill/>
                          <a:ln>
                            <a:noFill/>
                          </a:ln>
                        </pic:spPr>
                      </pic:pic>
                    </wpg:wgp>
                  </a:graphicData>
                </a:graphic>
                <wp14:sizeRelV relativeFrom="margin">
                  <wp14:pctHeight>0</wp14:pctHeight>
                </wp14:sizeRelV>
              </wp:anchor>
            </w:drawing>
          </mc:Choice>
          <mc:Fallback>
            <w:pict>
              <v:group w14:anchorId="46287533" id="Group 12" o:spid="_x0000_s1033" style="position:absolute;left:0;text-align:left;margin-left:0;margin-top:490pt;width:240.45pt;height:169.25pt;z-index:251657216;mso-position-horizontal-relative:margin;mso-position-vertical-relative:margin;mso-height-relative:margin" coordorigin=",2740" coordsize="30537,21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">
                <v:shape id="Text Box 7" o:spid="_x0000_s1034" type="#_x0000_t202" style="position:absolute;top:21610;width:30537;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14:paraId="066C159F" w14:textId="77777777" w:rsidR="006469F5" w:rsidRPr="00536AF1" w:rsidRDefault="006469F5" w:rsidP="006469F5">
                        <w:pPr>
                          <w:pStyle w:val="Caption"/>
                          <w:rPr>
                            <w:sz w:val="20"/>
                          </w:rPr>
                        </w:pPr>
                        <w:bookmarkStart w:id="9" w:name="_Ref352954342"/>
                        <w:r>
                          <w:t xml:space="preserve">Figure </w:t>
                        </w:r>
                        <w:r>
                          <w:fldChar w:fldCharType="begin"/>
                        </w:r>
                        <w:r>
                          <w:instrText xml:space="preserve"> SEQ Figure \* ARABIC </w:instrText>
                        </w:r>
                        <w:r>
                          <w:fldChar w:fldCharType="separate"/>
                        </w:r>
                        <w:r w:rsidR="00235356">
                          <w:rPr>
                            <w:noProof/>
                          </w:rPr>
                          <w:t>3</w:t>
                        </w:r>
                        <w:r>
                          <w:fldChar w:fldCharType="end"/>
                        </w:r>
                        <w:bookmarkEnd w:id="9"/>
                        <w:r>
                          <w:t>.: A) highlights and scribbles, B) online-search of selection, C) inversion lens when flipping, and D) pen input.</w:t>
                        </w:r>
                      </w:p>
                    </w:txbxContent>
                  </v:textbox>
                </v:shape>
                <v:shape id="Picture 5" o:spid="_x0000_s1035" type="#_x0000_t75" style="position:absolute;left:2586;top:2740;width:24909;height:1870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w7q9AAAA2gAAAA8AAABkcnMvZG93bnJldi54bWxEj8EKwjAQRO+C/xBW8KapHkSqsYggeBKs&#10;HvS2Nmtb22xKE7X+vREEj8PMm2GWSWdq8aTWlZYVTMYRCOLM6pJzBafjdjQH4TyyxtoyKXiTg2TV&#10;7y0x1vbFB3qmPhehhF2MCgrvm1hKlxVk0I1tQxy8m20N+iDbXOoWX6Hc1HIaRTNpsOSwUGBDm4Ky&#10;Kn0YBbPKXtMzUTS/mK7cv83RyttdqeGgWy9AeOr8P/yjdzpw8L0SboB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gbDur0AAADaAAAADwAAAAAAAAAAAAAAAACfAgAAZHJz&#10;L2Rvd25yZXYueG1sUEsFBgAAAAAEAAQA9wAAAIkDAAAAAA==&#10;">
                  <v:imagedata r:id="rId15" o:title=""/>
                  <v:path arrowok="t"/>
                </v:shape>
                <w10:wrap type="square" anchorx="margin" anchory="margin"/>
              </v:group>
            </w:pict>
          </mc:Fallback>
        </mc:AlternateContent>
      </w:r>
      <w:r w:rsidR="00CE3773">
        <w:t>In general</w:t>
      </w:r>
      <w:r w:rsidR="00454B38">
        <w:t>,</w:t>
      </w:r>
      <w:r w:rsidR="00CE3773">
        <w:t xml:space="preserve"> </w:t>
      </w:r>
      <w:r w:rsidR="003C2EAB">
        <w:t>participants</w:t>
      </w:r>
      <w:r w:rsidR="00CE3773">
        <w:t xml:space="preserve"> appreciated the cAR concept and its </w:t>
      </w:r>
      <w:r w:rsidR="003C2EAB">
        <w:t xml:space="preserve">usage for </w:t>
      </w:r>
      <w:r w:rsidR="00CE3773">
        <w:t xml:space="preserve">active reading. </w:t>
      </w:r>
      <w:r w:rsidR="003C2EAB">
        <w:t xml:space="preserve">Participants </w:t>
      </w:r>
      <w:r w:rsidR="00CE3773">
        <w:t xml:space="preserve">highlighted the </w:t>
      </w:r>
      <w:r w:rsidR="006E53CC">
        <w:t xml:space="preserve">value of getting </w:t>
      </w:r>
      <w:r w:rsidR="00CE3773">
        <w:t>access to information not already included in the text (e.g. video or color images)</w:t>
      </w:r>
      <w:r w:rsidR="006E53CC">
        <w:t xml:space="preserve"> as well as the benefits of having </w:t>
      </w:r>
      <w:r w:rsidR="00CE3773">
        <w:t xml:space="preserve">highlights and </w:t>
      </w:r>
      <w:r w:rsidR="00CE3773">
        <w:lastRenderedPageBreak/>
        <w:t xml:space="preserve">annotations in digital format </w:t>
      </w:r>
      <w:r w:rsidR="006E53CC">
        <w:t>for later use</w:t>
      </w:r>
      <w:r w:rsidR="00CE3773">
        <w:t>. Some users indicated it would be better suited for books (rather than for short documents) and for situations where a table is available</w:t>
      </w:r>
      <w:r w:rsidR="006E53CC">
        <w:t xml:space="preserve"> to limit fatigue from holding the device against</w:t>
      </w:r>
      <w:r w:rsidR="00975905">
        <w:t xml:space="preserve">, </w:t>
      </w:r>
      <w:r w:rsidR="00454B38">
        <w:t>for example</w:t>
      </w:r>
      <w:r w:rsidR="00975905">
        <w:t>,</w:t>
      </w:r>
      <w:r w:rsidR="006E53CC">
        <w:t xml:space="preserve"> a poster </w:t>
      </w:r>
      <w:r w:rsidR="00975905">
        <w:t xml:space="preserve">in the </w:t>
      </w:r>
      <w:r w:rsidR="006E53CC">
        <w:t>wall</w:t>
      </w:r>
      <w:r w:rsidR="00CE3773">
        <w:t>.</w:t>
      </w:r>
    </w:p>
    <w:p w14:paraId="2AB5B886" w14:textId="77777777" w:rsidR="00CE3773" w:rsidRDefault="00CE3773" w:rsidP="00CE3773">
      <w:r>
        <w:t xml:space="preserve">Users </w:t>
      </w:r>
      <w:r w:rsidR="006E53CC">
        <w:t>easily grasped</w:t>
      </w:r>
      <w:r>
        <w:t xml:space="preserve"> the </w:t>
      </w:r>
      <w:r w:rsidR="006E53CC">
        <w:t xml:space="preserve">value </w:t>
      </w:r>
      <w:r>
        <w:t xml:space="preserve">of the </w:t>
      </w:r>
      <w:r w:rsidRPr="00F37248">
        <w:rPr>
          <w:i/>
        </w:rPr>
        <w:t>translation</w:t>
      </w:r>
      <w:r>
        <w:t xml:space="preserve">, </w:t>
      </w:r>
      <w:r w:rsidRPr="00F37248">
        <w:rPr>
          <w:i/>
        </w:rPr>
        <w:t>rotation</w:t>
      </w:r>
      <w:r>
        <w:t xml:space="preserve">, </w:t>
      </w:r>
      <w:r w:rsidRPr="00F37248">
        <w:rPr>
          <w:i/>
        </w:rPr>
        <w:t>direct pointing</w:t>
      </w:r>
      <w:r>
        <w:t xml:space="preserve">, and </w:t>
      </w:r>
      <w:r w:rsidRPr="00F37248">
        <w:rPr>
          <w:i/>
        </w:rPr>
        <w:t>anchoring</w:t>
      </w:r>
      <w:r>
        <w:t xml:space="preserve"> interaction</w:t>
      </w:r>
      <w:r w:rsidR="00975905">
        <w:t>s</w:t>
      </w:r>
      <w:r>
        <w:t xml:space="preserve">, and their effects on the contents on the </w:t>
      </w:r>
      <w:r w:rsidR="003C2EAB">
        <w:t xml:space="preserve">display </w:t>
      </w:r>
      <w:r>
        <w:t xml:space="preserve">(e.g. menus) and on the virtual layer (e.g. scribbles and notes). Similarly, they appreciated </w:t>
      </w:r>
      <w:r w:rsidRPr="00F37248">
        <w:rPr>
          <w:i/>
        </w:rPr>
        <w:t>extraction</w:t>
      </w:r>
      <w:r>
        <w:t xml:space="preserve">, and suggested other usages like translation and social media sharing. On the other hand, </w:t>
      </w:r>
      <w:r w:rsidRPr="00D21D2B">
        <w:rPr>
          <w:i/>
        </w:rPr>
        <w:t>flipping</w:t>
      </w:r>
      <w:r>
        <w:t xml:space="preserve"> received mixed reactions</w:t>
      </w:r>
      <w:r w:rsidR="00835EC2">
        <w:t xml:space="preserve"> and </w:t>
      </w:r>
      <w:r>
        <w:t xml:space="preserve">was perceived to be laborious </w:t>
      </w:r>
      <w:r w:rsidR="00324EA1">
        <w:t xml:space="preserve">(6 </w:t>
      </w:r>
      <w:r>
        <w:t>participants</w:t>
      </w:r>
      <w:r w:rsidR="00324EA1">
        <w:t>)</w:t>
      </w:r>
      <w:r>
        <w:t xml:space="preserve">. This may have been influenced by the </w:t>
      </w:r>
      <w:r w:rsidR="00324EA1">
        <w:t xml:space="preserve">7” size </w:t>
      </w:r>
      <w:r>
        <w:t xml:space="preserve">and limitations of the prototype. </w:t>
      </w:r>
    </w:p>
    <w:p w14:paraId="1874A8B3" w14:textId="77777777" w:rsidR="00CE3773" w:rsidRDefault="00CE3773" w:rsidP="00CE3773">
      <w:pPr>
        <w:pStyle w:val="Heading3"/>
      </w:pPr>
      <w:r>
        <w:t>Active Reading Support</w:t>
      </w:r>
    </w:p>
    <w:p w14:paraId="4E78A176" w14:textId="77777777" w:rsidR="00CE3773" w:rsidRDefault="00CE3773" w:rsidP="00CE3773">
      <w:r>
        <w:t xml:space="preserve">Feedback was mixed for both highlighting and annotating: For three participants, these were the most important features of the prototype, while the </w:t>
      </w:r>
      <w:r w:rsidR="00E61ECF">
        <w:t xml:space="preserve">others did </w:t>
      </w:r>
      <w:r>
        <w:t>not see a</w:t>
      </w:r>
      <w:r w:rsidR="00E61ECF">
        <w:t xml:space="preserve"> clear</w:t>
      </w:r>
      <w:r>
        <w:t xml:space="preserve"> advantage of combining digital annotations with physical, printed documents </w:t>
      </w:r>
      <w:r w:rsidR="00B730DA">
        <w:t xml:space="preserve">and </w:t>
      </w:r>
      <w:r>
        <w:t xml:space="preserve">preferred techniques similar to </w:t>
      </w:r>
      <w:r w:rsidR="00B730DA">
        <w:t xml:space="preserve">desktop readers </w:t>
      </w:r>
      <w:r>
        <w:t xml:space="preserve">instead of free-hand marking and scribbling. </w:t>
      </w:r>
      <w:r w:rsidR="00E61ECF">
        <w:t>Th</w:t>
      </w:r>
      <w:r w:rsidR="009A3F1B">
        <w:t xml:space="preserve">ese opinions </w:t>
      </w:r>
      <w:r w:rsidR="00E61ECF">
        <w:t xml:space="preserve">might have </w:t>
      </w:r>
      <w:r w:rsidR="009A3F1B">
        <w:t xml:space="preserve">differed </w:t>
      </w:r>
      <w:r w:rsidR="00E61ECF">
        <w:t xml:space="preserve">if our tests included maps, as such documents are often marked heavily </w:t>
      </w:r>
      <w:r w:rsidR="00E61ECF">
        <w:rPr>
          <w:lang w:val="en-CA"/>
        </w:rPr>
        <w:t>[</w:t>
      </w:r>
      <w:r w:rsidR="00975905">
        <w:rPr>
          <w:lang w:val="en-CA"/>
        </w:rPr>
        <w:fldChar w:fldCharType="begin"/>
      </w:r>
      <w:r w:rsidR="00975905">
        <w:rPr>
          <w:lang w:val="en-CA"/>
        </w:rPr>
        <w:instrText xml:space="preserve"> REF _Ref377731328 \r \h </w:instrText>
      </w:r>
      <w:r w:rsidR="00975905">
        <w:rPr>
          <w:lang w:val="en-CA"/>
        </w:rPr>
      </w:r>
      <w:r w:rsidR="00975905">
        <w:rPr>
          <w:lang w:val="en-CA"/>
        </w:rPr>
        <w:fldChar w:fldCharType="separate"/>
      </w:r>
      <w:r w:rsidR="00235356">
        <w:rPr>
          <w:lang w:val="en-CA"/>
        </w:rPr>
        <w:t>19</w:t>
      </w:r>
      <w:r w:rsidR="00975905">
        <w:rPr>
          <w:lang w:val="en-CA"/>
        </w:rPr>
        <w:fldChar w:fldCharType="end"/>
      </w:r>
      <w:r w:rsidR="00E61ECF">
        <w:rPr>
          <w:lang w:val="en-CA"/>
        </w:rPr>
        <w:t xml:space="preserve">]. </w:t>
      </w:r>
      <w:r>
        <w:t xml:space="preserve">Two participants mentioned the importance of keeping track of </w:t>
      </w:r>
      <w:r w:rsidR="000E1466">
        <w:t xml:space="preserve">the </w:t>
      </w:r>
      <w:r>
        <w:t>annotations</w:t>
      </w:r>
      <w:r w:rsidR="000E1466">
        <w:t xml:space="preserve"> location</w:t>
      </w:r>
      <w:r>
        <w:t xml:space="preserve">, </w:t>
      </w:r>
      <w:r w:rsidR="00975905">
        <w:t xml:space="preserve">pointing to </w:t>
      </w:r>
      <w:r>
        <w:t xml:space="preserve">the need for overviews of the </w:t>
      </w:r>
      <w:r w:rsidR="00975905">
        <w:t xml:space="preserve">digital </w:t>
      </w:r>
      <w:r>
        <w:t xml:space="preserve">content </w:t>
      </w:r>
      <w:r w:rsidR="000E1466">
        <w:t xml:space="preserve">or </w:t>
      </w:r>
      <w:r>
        <w:t xml:space="preserve">off-screen </w:t>
      </w:r>
      <w:r w:rsidR="009A3F1B">
        <w:t xml:space="preserve">markers. Finally, </w:t>
      </w:r>
      <w:r w:rsidR="000E1466">
        <w:t xml:space="preserve">participants </w:t>
      </w:r>
      <w:r>
        <w:t>mentioned the possibility to export such annotations and extracted content</w:t>
      </w:r>
      <w:r w:rsidR="00975905">
        <w:t xml:space="preserve"> to other digital formats</w:t>
      </w:r>
      <w:r>
        <w:t>, ranging from simple clipboard functionality to integration of some form of social network for sharing comments about specific parts of a document.</w:t>
      </w:r>
    </w:p>
    <w:p w14:paraId="04D6FBD2" w14:textId="305B5C74" w:rsidR="00CE3773" w:rsidRDefault="00CE3773" w:rsidP="00CE3773">
      <w:r>
        <w:t xml:space="preserve">Six </w:t>
      </w:r>
      <w:r w:rsidR="000E1466">
        <w:t xml:space="preserve">participants highlighted </w:t>
      </w:r>
      <w:r>
        <w:t xml:space="preserve">the linking </w:t>
      </w:r>
      <w:r w:rsidR="00454B38">
        <w:t xml:space="preserve">of </w:t>
      </w:r>
      <w:r>
        <w:t xml:space="preserve">text and pictures in the physical document to additional media (e.g., videos) or metadata (e.g., reference list entries). </w:t>
      </w:r>
      <w:r w:rsidR="000E1466">
        <w:t xml:space="preserve"> They </w:t>
      </w:r>
      <w:r>
        <w:t xml:space="preserve">proposed looking up terms in an online encyclopedia, even before they were shown this feature, thinking of it as “convenient” and “quite cool”. Hence, this feature </w:t>
      </w:r>
      <w:r w:rsidR="000E1466">
        <w:t xml:space="preserve">could </w:t>
      </w:r>
      <w:r>
        <w:t>be considered essential. Moreover, c</w:t>
      </w:r>
      <w:r w:rsidRPr="00EE7C96">
        <w:t>ompletely replacing con</w:t>
      </w:r>
      <w:r>
        <w:t xml:space="preserve">tent was also well received. Four participants mentioned zooming text for reading assistance as useful, </w:t>
      </w:r>
      <w:r w:rsidR="00AF298E">
        <w:t xml:space="preserve">and </w:t>
      </w:r>
      <w:r>
        <w:t xml:space="preserve">half of </w:t>
      </w:r>
      <w:r w:rsidR="00AF298E">
        <w:t xml:space="preserve">them </w:t>
      </w:r>
      <w:r>
        <w:t xml:space="preserve">proposed automatic translation of the text under the device. </w:t>
      </w:r>
    </w:p>
    <w:p w14:paraId="4687537F" w14:textId="77777777" w:rsidR="009A3F1B" w:rsidRPr="00AA5ACC" w:rsidRDefault="005B6F29" w:rsidP="009A3F1B">
      <w:pPr>
        <w:pStyle w:val="Heading1"/>
      </w:pPr>
      <w:proofErr w:type="spellStart"/>
      <w:proofErr w:type="gramStart"/>
      <w:r>
        <w:t>t</w:t>
      </w:r>
      <w:r w:rsidR="009A3F1B">
        <w:t>Pad</w:t>
      </w:r>
      <w:proofErr w:type="spellEnd"/>
      <w:proofErr w:type="gramEnd"/>
      <w:r w:rsidR="009A3F1B">
        <w:t xml:space="preserve"> P</w:t>
      </w:r>
      <w:r w:rsidR="00FB2161">
        <w:t>ROTOTYPE</w:t>
      </w:r>
    </w:p>
    <w:p w14:paraId="509B0F6B" w14:textId="77777777" w:rsidR="009A3F1B" w:rsidRDefault="009A3F1B" w:rsidP="009A3F1B">
      <w:r>
        <w:t xml:space="preserve">Our second prototype, the </w:t>
      </w:r>
      <w:proofErr w:type="spellStart"/>
      <w:r w:rsidR="00775899">
        <w:rPr>
          <w:i/>
        </w:rPr>
        <w:t>t</w:t>
      </w:r>
      <w:r w:rsidR="008A4561">
        <w:rPr>
          <w:i/>
        </w:rPr>
        <w:t>Pad</w:t>
      </w:r>
      <w:proofErr w:type="spellEnd"/>
      <w:r>
        <w:t xml:space="preserve">, is a high-fidelity prototype </w:t>
      </w:r>
      <w:r w:rsidR="00775899">
        <w:t xml:space="preserve">we used </w:t>
      </w:r>
      <w:r>
        <w:t>to further explore the proposed interaction techniques and the technical challenges</w:t>
      </w:r>
      <w:r w:rsidR="00775899">
        <w:t xml:space="preserve"> of</w:t>
      </w:r>
      <w:r>
        <w:t xml:space="preserve"> building a self-contained cAR device.</w:t>
      </w:r>
    </w:p>
    <w:p w14:paraId="67AB655E" w14:textId="2E9EA617" w:rsidR="00137463" w:rsidRDefault="009A3F1B" w:rsidP="009A3F1B">
      <w:r>
        <w:t>Our prototype uses a</w:t>
      </w:r>
      <w:r w:rsidR="00775899">
        <w:t xml:space="preserve"> semi-transparent 7 inch</w:t>
      </w:r>
      <w:r>
        <w:t xml:space="preserve"> LCD on top o</w:t>
      </w:r>
      <w:r w:rsidR="00775899">
        <w:t>f a light table</w:t>
      </w:r>
      <w:r w:rsidR="00AF298E">
        <w:t xml:space="preserve"> (</w:t>
      </w:r>
      <w:r w:rsidR="00AF298E">
        <w:fldChar w:fldCharType="begin"/>
      </w:r>
      <w:r w:rsidR="00AF298E">
        <w:instrText xml:space="preserve"> REF _Ref352145160 \h </w:instrText>
      </w:r>
      <w:r w:rsidR="00AF298E">
        <w:fldChar w:fldCharType="separate"/>
      </w:r>
      <w:r w:rsidR="00235356">
        <w:t xml:space="preserve">Figure </w:t>
      </w:r>
      <w:r w:rsidR="00235356">
        <w:rPr>
          <w:noProof/>
        </w:rPr>
        <w:t>4</w:t>
      </w:r>
      <w:r w:rsidR="00AF298E">
        <w:fldChar w:fldCharType="end"/>
      </w:r>
      <w:r w:rsidR="00AF298E">
        <w:t>-top)</w:t>
      </w:r>
      <w:r w:rsidR="00775899">
        <w:t>. T</w:t>
      </w:r>
      <w:r>
        <w:t xml:space="preserve">he documents to augment are printed single sided on white paper. </w:t>
      </w:r>
      <w:r w:rsidR="008A4561">
        <w:t>The light table act</w:t>
      </w:r>
      <w:r w:rsidR="00AF298E">
        <w:t>s</w:t>
      </w:r>
      <w:r w:rsidR="008A4561">
        <w:t xml:space="preserve"> as back light necessary for </w:t>
      </w:r>
      <w:r w:rsidR="00775899">
        <w:t xml:space="preserve">the </w:t>
      </w:r>
      <w:r w:rsidR="008A4561">
        <w:t xml:space="preserve">LCD-based </w:t>
      </w:r>
      <w:r w:rsidR="00775899">
        <w:t>display</w:t>
      </w:r>
      <w:r w:rsidR="008A4561">
        <w:t xml:space="preserve">. Future transparent </w:t>
      </w:r>
      <w:r w:rsidR="00775899">
        <w:t>displays (e.g. T-</w:t>
      </w:r>
      <w:r w:rsidR="008A4561">
        <w:t>OLEDs</w:t>
      </w:r>
      <w:r w:rsidR="00775899">
        <w:t>)</w:t>
      </w:r>
      <w:r w:rsidR="008A4561">
        <w:t xml:space="preserve"> </w:t>
      </w:r>
      <w:r w:rsidR="00775899">
        <w:t xml:space="preserve">do </w:t>
      </w:r>
      <w:r w:rsidR="008A4561">
        <w:t>not require such a setup</w:t>
      </w:r>
      <w:r w:rsidR="0071329B">
        <w:t xml:space="preserve"> as they emit their own light</w:t>
      </w:r>
      <w:r w:rsidR="008A4561">
        <w:t xml:space="preserve">. </w:t>
      </w:r>
      <w:r w:rsidR="00775899">
        <w:t>W</w:t>
      </w:r>
      <w:r>
        <w:t>e use</w:t>
      </w:r>
      <w:r w:rsidR="0071329B">
        <w:t>d</w:t>
      </w:r>
      <w:r>
        <w:t xml:space="preserve"> a</w:t>
      </w:r>
      <w:r w:rsidR="00775899">
        <w:t>n overhead</w:t>
      </w:r>
      <w:r>
        <w:t xml:space="preserve"> camera attached to the display for registration</w:t>
      </w:r>
      <w:r w:rsidR="00AF298E">
        <w:t>. A</w:t>
      </w:r>
      <w:r>
        <w:t xml:space="preserve"> touch-overlay </w:t>
      </w:r>
      <w:r w:rsidR="00775899">
        <w:t xml:space="preserve">supports </w:t>
      </w:r>
      <w:r>
        <w:t xml:space="preserve">touch and pen input, an accelerometer </w:t>
      </w:r>
      <w:r w:rsidR="00775899">
        <w:t>enable</w:t>
      </w:r>
      <w:r w:rsidR="0071329B">
        <w:t>s</w:t>
      </w:r>
      <w:r w:rsidR="00775899">
        <w:t xml:space="preserve"> flipping</w:t>
      </w:r>
      <w:r w:rsidR="00454B38">
        <w:t>,</w:t>
      </w:r>
      <w:r w:rsidR="00775899">
        <w:t xml:space="preserve"> </w:t>
      </w:r>
      <w:r>
        <w:t>and magnetic sensors enable</w:t>
      </w:r>
      <w:r w:rsidR="00AF298E">
        <w:t xml:space="preserve"> staking</w:t>
      </w:r>
      <w:r>
        <w:t xml:space="preserve">. The </w:t>
      </w:r>
      <w:proofErr w:type="spellStart"/>
      <w:r w:rsidR="00775899">
        <w:t>t</w:t>
      </w:r>
      <w:r w:rsidR="008A4561">
        <w:t>Pad</w:t>
      </w:r>
      <w:proofErr w:type="spellEnd"/>
      <w:r w:rsidR="008A4561">
        <w:t xml:space="preserve"> </w:t>
      </w:r>
      <w:r>
        <w:t xml:space="preserve">runtime holds a PDF version of the document </w:t>
      </w:r>
      <w:r w:rsidR="00775899">
        <w:t xml:space="preserve">and </w:t>
      </w:r>
      <w:r>
        <w:t>meta-data as object model</w:t>
      </w:r>
      <w:r w:rsidR="0071329B">
        <w:t>s</w:t>
      </w:r>
      <w:r>
        <w:t xml:space="preserve">. The </w:t>
      </w:r>
      <w:r w:rsidR="008A4561">
        <w:t xml:space="preserve">device </w:t>
      </w:r>
      <w:r>
        <w:t>runtime is designed as an application container with an application launcher (</w:t>
      </w:r>
      <w:proofErr w:type="spellStart"/>
      <w:r>
        <w:t>DashboardApp</w:t>
      </w:r>
      <w:proofErr w:type="spellEnd"/>
      <w:r>
        <w:t>), a general purpose application (</w:t>
      </w:r>
      <w:proofErr w:type="spellStart"/>
      <w:r>
        <w:t>CalculatorApp</w:t>
      </w:r>
      <w:proofErr w:type="spellEnd"/>
      <w:r>
        <w:t xml:space="preserve">), and a </w:t>
      </w:r>
      <w:proofErr w:type="spellStart"/>
      <w:r>
        <w:t>cAR</w:t>
      </w:r>
      <w:proofErr w:type="spellEnd"/>
      <w:r>
        <w:t xml:space="preserve"> application for active reading (</w:t>
      </w:r>
      <w:proofErr w:type="spellStart"/>
      <w:r>
        <w:t>ActiveReader</w:t>
      </w:r>
      <w:proofErr w:type="spellEnd"/>
      <w:r>
        <w:t xml:space="preserve">). On startup, the </w:t>
      </w:r>
      <w:proofErr w:type="spellStart"/>
      <w:r>
        <w:t>DashboardApp</w:t>
      </w:r>
      <w:proofErr w:type="spellEnd"/>
      <w:r>
        <w:t xml:space="preserve"> lists the installed applications. </w:t>
      </w:r>
    </w:p>
    <w:p w14:paraId="355CBDC3" w14:textId="77777777" w:rsidR="00835EC2" w:rsidRDefault="00835EC2" w:rsidP="00835EC2">
      <w:r>
        <w:t xml:space="preserve">The </w:t>
      </w:r>
      <w:proofErr w:type="spellStart"/>
      <w:r>
        <w:t>ActiveReader</w:t>
      </w:r>
      <w:proofErr w:type="spellEnd"/>
      <w:r>
        <w:t xml:space="preserve"> application supports all the features listed in </w:t>
      </w:r>
      <w:r>
        <w:fldChar w:fldCharType="begin"/>
      </w:r>
      <w:r>
        <w:instrText xml:space="preserve"> REF _Ref352503675 \h </w:instrText>
      </w:r>
      <w:r>
        <w:fldChar w:fldCharType="separate"/>
      </w:r>
      <w:r w:rsidR="00235356">
        <w:t xml:space="preserve">Table </w:t>
      </w:r>
      <w:r w:rsidR="00235356">
        <w:rPr>
          <w:noProof/>
        </w:rPr>
        <w:t>1</w:t>
      </w:r>
      <w:r>
        <w:fldChar w:fldCharType="end"/>
      </w:r>
      <w:r>
        <w:t>, except flipping due to the camera</w:t>
      </w:r>
      <w:r w:rsidRPr="00E46CB3">
        <w:t xml:space="preserve"> </w:t>
      </w:r>
      <w:r>
        <w:t xml:space="preserve">protrusion. The </w:t>
      </w:r>
      <w:proofErr w:type="spellStart"/>
      <w:r>
        <w:t>tPad</w:t>
      </w:r>
      <w:proofErr w:type="spellEnd"/>
      <w:r>
        <w:t xml:space="preserve"> includes a soft-keyboard to support text entry, and uses </w:t>
      </w:r>
      <w:r w:rsidRPr="003F33BB">
        <w:rPr>
          <w:i/>
        </w:rPr>
        <w:t>rotation</w:t>
      </w:r>
      <w:r>
        <w:t xml:space="preserve"> to control opacity and zooming. When presented with the settings screen, the user rotates the </w:t>
      </w:r>
      <w:proofErr w:type="spellStart"/>
      <w:r>
        <w:t>tPad</w:t>
      </w:r>
      <w:proofErr w:type="spellEnd"/>
      <w:r>
        <w:t xml:space="preserve"> to control the transparency of the </w:t>
      </w:r>
      <w:r>
        <w:rPr>
          <w:lang w:val="en-CA"/>
        </w:rPr>
        <w:t>digital content</w:t>
      </w:r>
      <w:r>
        <w:t xml:space="preserve">. Users can also zoom into the virtual layer to </w:t>
      </w:r>
      <w:r>
        <w:lastRenderedPageBreak/>
        <w:t xml:space="preserve">“create” more space for scribbles. The device uses off-screen markers to indicate the location of off-screen anchored content. </w:t>
      </w:r>
    </w:p>
    <w:p w14:paraId="41E8A9EC" w14:textId="701B8532" w:rsidR="009A3F1B" w:rsidRDefault="00835EC2" w:rsidP="009A3F1B">
      <w:r>
        <w:t xml:space="preserve">The </w:t>
      </w:r>
      <w:proofErr w:type="spellStart"/>
      <w:r>
        <w:t>tPad</w:t>
      </w:r>
      <w:proofErr w:type="spellEnd"/>
      <w:r>
        <w:t xml:space="preserve"> supports the </w:t>
      </w:r>
      <w:r w:rsidRPr="00310257">
        <w:rPr>
          <w:i/>
        </w:rPr>
        <w:t>orientation</w:t>
      </w:r>
      <w:r>
        <w:t xml:space="preserve"> and </w:t>
      </w:r>
      <w:r w:rsidRPr="00310257">
        <w:rPr>
          <w:i/>
        </w:rPr>
        <w:t>freezing</w:t>
      </w:r>
      <w:r>
        <w:t xml:space="preserve"> interaction techniques. For orientation the </w:t>
      </w:r>
      <w:proofErr w:type="spellStart"/>
      <w:r>
        <w:t>ActiveReader</w:t>
      </w:r>
      <w:proofErr w:type="spellEnd"/>
      <w:r>
        <w:t xml:space="preserve"> relocates its menus according to the text flow, so that the menus are away from the main reading and interaction area</w:t>
      </w:r>
      <w:r w:rsidR="00AF298E">
        <w:t>, reducing</w:t>
      </w:r>
      <w:r>
        <w:t xml:space="preserve"> the presence of fingers and stylus in the captured</w:t>
      </w:r>
      <w:r w:rsidR="00AF298E">
        <w:t xml:space="preserve"> image</w:t>
      </w:r>
      <w:r w:rsidR="001E33DB">
        <w:t xml:space="preserve"> – an important factor for </w:t>
      </w:r>
      <w:r>
        <w:t xml:space="preserve">feature-based registration </w:t>
      </w:r>
      <w:r w:rsidRPr="00BB67F2">
        <w:rPr>
          <w:rFonts w:eastAsia="CMBX10" w:cs="CMBX10"/>
        </w:rPr>
        <w:t>(</w:t>
      </w:r>
      <w:r>
        <w:rPr>
          <w:rFonts w:eastAsia="CMBX10" w:cs="CMBX10"/>
        </w:rPr>
        <w:t xml:space="preserve">section </w:t>
      </w:r>
      <w:r>
        <w:rPr>
          <w:rFonts w:eastAsia="CMBX10" w:cs="CMBX10"/>
        </w:rPr>
        <w:fldChar w:fldCharType="begin"/>
      </w:r>
      <w:r>
        <w:rPr>
          <w:rFonts w:eastAsia="CMBX10" w:cs="CMBX10"/>
        </w:rPr>
        <w:instrText xml:space="preserve"> REF _Ref377934851 \r \h </w:instrText>
      </w:r>
      <w:r>
        <w:rPr>
          <w:rFonts w:eastAsia="CMBX10" w:cs="CMBX10"/>
        </w:rPr>
      </w:r>
      <w:r>
        <w:rPr>
          <w:rFonts w:eastAsia="CMBX10" w:cs="CMBX10"/>
        </w:rPr>
        <w:fldChar w:fldCharType="separate"/>
      </w:r>
      <w:r w:rsidR="00235356">
        <w:rPr>
          <w:rFonts w:eastAsia="CMBX10" w:cs="CMBX10"/>
        </w:rPr>
        <w:t>7.1.2</w:t>
      </w:r>
      <w:r>
        <w:rPr>
          <w:rFonts w:eastAsia="CMBX10" w:cs="CMBX10"/>
        </w:rPr>
        <w:fldChar w:fldCharType="end"/>
      </w:r>
      <w:r>
        <w:rPr>
          <w:rFonts w:eastAsia="CMBX10" w:cs="CMBX10"/>
        </w:rPr>
        <w:t>)</w:t>
      </w:r>
      <w:r>
        <w:t xml:space="preserve">. </w:t>
      </w:r>
      <w:r w:rsidR="001E33DB">
        <w:t xml:space="preserve">Users </w:t>
      </w:r>
      <w:r>
        <w:t xml:space="preserve">can </w:t>
      </w:r>
      <w:r w:rsidR="001E33DB">
        <w:t xml:space="preserve">also </w:t>
      </w:r>
      <w:r w:rsidRPr="0071329B">
        <w:rPr>
          <w:i/>
        </w:rPr>
        <w:t>freeze</w:t>
      </w:r>
      <w:r>
        <w:t xml:space="preserve"> the </w:t>
      </w:r>
      <w:proofErr w:type="spellStart"/>
      <w:r>
        <w:t>tPad</w:t>
      </w:r>
      <w:proofErr w:type="spellEnd"/>
      <w:r>
        <w:t xml:space="preserve"> on a particular location and the </w:t>
      </w:r>
      <w:r w:rsidR="00E86297">
        <w:t xml:space="preserve">current </w:t>
      </w:r>
      <w:r>
        <w:t>digital content will remain visible regardless of the device’s movements; a user could then move to a different page or pass the device to another person while having the digital content visible at that particular location.</w:t>
      </w:r>
    </w:p>
    <w:p w14:paraId="15CB9289" w14:textId="77777777" w:rsidR="009A3F1B" w:rsidRDefault="00BB58A5" w:rsidP="009A3F1B">
      <w:r>
        <w:rPr>
          <w:noProof/>
          <w:lang w:val="en-CA" w:eastAsia="en-CA"/>
        </w:rPr>
        <mc:AlternateContent>
          <mc:Choice Requires="wpg">
            <w:drawing>
              <wp:anchor distT="0" distB="0" distL="114300" distR="114300" simplePos="0" relativeHeight="251654144" behindDoc="0" locked="0" layoutInCell="1" allowOverlap="1" wp14:anchorId="3B430C5F" wp14:editId="163E7CFE">
                <wp:simplePos x="4037965" y="2311400"/>
                <wp:positionH relativeFrom="margin">
                  <wp:align>right</wp:align>
                </wp:positionH>
                <wp:positionV relativeFrom="margin">
                  <wp:align>top</wp:align>
                </wp:positionV>
                <wp:extent cx="3067685" cy="3326765"/>
                <wp:effectExtent l="0" t="0" r="0" b="6985"/>
                <wp:wrapSquare wrapText="bothSides"/>
                <wp:docPr id="7" name="Group 7"/>
                <wp:cNvGraphicFramePr/>
                <a:graphic xmlns:a="http://schemas.openxmlformats.org/drawingml/2006/main">
                  <a:graphicData uri="http://schemas.microsoft.com/office/word/2010/wordprocessingGroup">
                    <wpg:wgp>
                      <wpg:cNvGrpSpPr/>
                      <wpg:grpSpPr>
                        <a:xfrm>
                          <a:off x="0" y="0"/>
                          <a:ext cx="3067685" cy="3326797"/>
                          <a:chOff x="0" y="716600"/>
                          <a:chExt cx="3067685" cy="3327907"/>
                        </a:xfrm>
                      </wpg:grpSpPr>
                      <wps:wsp>
                        <wps:cNvPr id="8" name="Text Box 8"/>
                        <wps:cNvSpPr txBox="1"/>
                        <wps:spPr>
                          <a:xfrm>
                            <a:off x="0" y="3781529"/>
                            <a:ext cx="3067685" cy="262978"/>
                          </a:xfrm>
                          <a:prstGeom prst="rect">
                            <a:avLst/>
                          </a:prstGeom>
                          <a:solidFill>
                            <a:prstClr val="white"/>
                          </a:solidFill>
                          <a:ln>
                            <a:noFill/>
                          </a:ln>
                          <a:effectLst/>
                        </wps:spPr>
                        <wps:txbx>
                          <w:txbxContent>
                            <w:p w14:paraId="6310715C" w14:textId="77777777" w:rsidR="007E50E5" w:rsidRPr="005C1460" w:rsidRDefault="007E50E5" w:rsidP="007E50E5">
                              <w:pPr>
                                <w:pStyle w:val="Caption"/>
                                <w:rPr>
                                  <w:noProof/>
                                  <w:sz w:val="20"/>
                                </w:rPr>
                              </w:pPr>
                              <w:bookmarkStart w:id="10" w:name="_Ref352145160"/>
                              <w:r>
                                <w:t xml:space="preserve">Figure </w:t>
                              </w:r>
                              <w:r>
                                <w:fldChar w:fldCharType="begin"/>
                              </w:r>
                              <w:r>
                                <w:instrText xml:space="preserve"> SEQ Figure \* ARABIC </w:instrText>
                              </w:r>
                              <w:r>
                                <w:fldChar w:fldCharType="separate"/>
                              </w:r>
                              <w:r w:rsidR="00235356">
                                <w:rPr>
                                  <w:noProof/>
                                </w:rPr>
                                <w:t>4</w:t>
                              </w:r>
                              <w:r>
                                <w:fldChar w:fldCharType="end"/>
                              </w:r>
                              <w:bookmarkEnd w:id="10"/>
                              <w:r>
                                <w:t xml:space="preserve">. Top – </w:t>
                              </w:r>
                              <w:proofErr w:type="spellStart"/>
                              <w:r>
                                <w:t>tPad</w:t>
                              </w:r>
                              <w:proofErr w:type="spellEnd"/>
                              <w:r>
                                <w:t xml:space="preserve"> system components. Bottom – </w:t>
                              </w:r>
                              <w:proofErr w:type="spellStart"/>
                              <w:r>
                                <w:t>tPad</w:t>
                              </w:r>
                              <w:proofErr w:type="spellEnd"/>
                              <w:r>
                                <w:t xml:space="preserve"> at runtime: scribbles, lock-in function and off-screen markers.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09141" y="716600"/>
                            <a:ext cx="2652722" cy="3024659"/>
                          </a:xfrm>
                          <a:prstGeom prst="rect">
                            <a:avLst/>
                          </a:prstGeom>
                        </pic:spPr>
                      </pic:pic>
                    </wpg:wgp>
                  </a:graphicData>
                </a:graphic>
                <wp14:sizeRelV relativeFrom="margin">
                  <wp14:pctHeight>0</wp14:pctHeight>
                </wp14:sizeRelV>
              </wp:anchor>
            </w:drawing>
          </mc:Choice>
          <mc:Fallback>
            <w:pict>
              <v:group w14:anchorId="3B430C5F" id="Group 7" o:spid="_x0000_s1036" style="position:absolute;left:0;text-align:left;margin-left:190.35pt;margin-top:0;width:241.55pt;height:261.95pt;z-index:251654144;mso-position-horizontal:right;mso-position-horizontal-relative:margin;mso-position-vertical:top;mso-position-vertical-relative:margin;mso-height-relative:margin" coordorigin=",7166" coordsize="30676,3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">
                <v:shape id="Text Box 8" o:spid="_x0000_s1037" type="#_x0000_t202" style="position:absolute;top:37815;width:30676;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6310715C" w14:textId="77777777" w:rsidR="007E50E5" w:rsidRPr="005C1460" w:rsidRDefault="007E50E5" w:rsidP="007E50E5">
                        <w:pPr>
                          <w:pStyle w:val="Caption"/>
                          <w:rPr>
                            <w:noProof/>
                            <w:sz w:val="20"/>
                          </w:rPr>
                        </w:pPr>
                        <w:bookmarkStart w:id="11" w:name="_Ref352145160"/>
                        <w:r>
                          <w:t xml:space="preserve">Figure </w:t>
                        </w:r>
                        <w:r>
                          <w:fldChar w:fldCharType="begin"/>
                        </w:r>
                        <w:r>
                          <w:instrText xml:space="preserve"> SEQ Figure \* ARABIC </w:instrText>
                        </w:r>
                        <w:r>
                          <w:fldChar w:fldCharType="separate"/>
                        </w:r>
                        <w:r w:rsidR="00235356">
                          <w:rPr>
                            <w:noProof/>
                          </w:rPr>
                          <w:t>4</w:t>
                        </w:r>
                        <w:r>
                          <w:fldChar w:fldCharType="end"/>
                        </w:r>
                        <w:bookmarkEnd w:id="11"/>
                        <w:r>
                          <w:t xml:space="preserve">. Top – </w:t>
                        </w:r>
                        <w:proofErr w:type="spellStart"/>
                        <w:r>
                          <w:t>tPad</w:t>
                        </w:r>
                        <w:proofErr w:type="spellEnd"/>
                        <w:r>
                          <w:t xml:space="preserve"> system components. Bottom – </w:t>
                        </w:r>
                        <w:proofErr w:type="spellStart"/>
                        <w:r>
                          <w:t>tPad</w:t>
                        </w:r>
                        <w:proofErr w:type="spellEnd"/>
                        <w:r>
                          <w:t xml:space="preserve"> at runtime: scribbles, lock-in function and off-screen markers.</w:t>
                        </w:r>
                      </w:p>
                    </w:txbxContent>
                  </v:textbox>
                </v:shape>
                <v:shape id="Picture 9" o:spid="_x0000_s1038" type="#_x0000_t75" style="position:absolute;left:2091;top:7166;width:26527;height:30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M+jrDAAAA2gAAAA8AAABkcnMvZG93bnJldi54bWxEj0FrAjEUhO8F/0N4Qi9Ss+3Btluj2FK1&#10;XgquQq+PzXMT3LwsSdTtv28EocdhZr5hpvPeteJMIVrPCh7HBQji2mvLjYL9bvnwAiImZI2tZ1Lw&#10;SxHms8HdFEvtL7ylc5UakSEcS1RgUupKKWNtyGEc+444ewcfHKYsQyN1wEuGu1Y+FcVEOrScFwx2&#10;9GGoPlYnpyBsn6uflf3Wmzhav3+2vbRGH5S6H/aLNxCJ+vQfvrW/tIJXuF7JN0DO/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sz6OsMAAADaAAAADwAAAAAAAAAAAAAAAACf&#10;AgAAZHJzL2Rvd25yZXYueG1sUEsFBgAAAAAEAAQA9wAAAI8DAAAAAA==&#10;">
                  <v:imagedata r:id="rId17" o:title=""/>
                  <v:path arrowok="t"/>
                </v:shape>
                <w10:wrap type="square" anchorx="margin" anchory="margin"/>
              </v:group>
            </w:pict>
          </mc:Fallback>
        </mc:AlternateContent>
      </w:r>
      <w:r w:rsidR="009A3F1B">
        <w:t xml:space="preserve">The </w:t>
      </w:r>
      <w:proofErr w:type="spellStart"/>
      <w:r w:rsidR="00E46CB3">
        <w:t>t</w:t>
      </w:r>
      <w:r w:rsidR="008377F8">
        <w:t>Pad</w:t>
      </w:r>
      <w:proofErr w:type="spellEnd"/>
      <w:r w:rsidR="008377F8">
        <w:t xml:space="preserve"> </w:t>
      </w:r>
      <w:r w:rsidR="00E46CB3">
        <w:t xml:space="preserve">supports </w:t>
      </w:r>
      <w:r w:rsidR="009A3F1B" w:rsidRPr="00310257">
        <w:rPr>
          <w:i/>
        </w:rPr>
        <w:t>stackin</w:t>
      </w:r>
      <w:r w:rsidR="009A3F1B">
        <w:rPr>
          <w:i/>
        </w:rPr>
        <w:t>g</w:t>
      </w:r>
      <w:r w:rsidR="009A3F1B" w:rsidRPr="001E3DE2">
        <w:t xml:space="preserve"> </w:t>
      </w:r>
      <w:r w:rsidR="009A3F1B">
        <w:t xml:space="preserve">via magnetic switches and magnets embedded on the </w:t>
      </w:r>
      <w:r w:rsidR="00985CE2">
        <w:t>device’s</w:t>
      </w:r>
      <w:r w:rsidR="009A3F1B">
        <w:t xml:space="preserve"> frame. When physically stacked, the magnets of the device on top align with the magnetic sensors of the device below, </w:t>
      </w:r>
      <w:r w:rsidR="0071329B">
        <w:t>starting</w:t>
      </w:r>
      <w:r w:rsidR="009A3F1B">
        <w:t xml:space="preserve"> a networked pairing process. Upon pairing, users can see both the physical document and the digital content of both displays. </w:t>
      </w:r>
      <w:r w:rsidR="009D174C">
        <w:t xml:space="preserve">Devices share content according </w:t>
      </w:r>
      <w:r w:rsidR="009A3F1B">
        <w:t xml:space="preserve">to three strategies: </w:t>
      </w:r>
      <w:r w:rsidR="009A3F1B" w:rsidRPr="003F33BB">
        <w:rPr>
          <w:i/>
        </w:rPr>
        <w:t>pull all</w:t>
      </w:r>
      <w:r w:rsidR="009A3F1B">
        <w:t xml:space="preserve">, </w:t>
      </w:r>
      <w:r w:rsidR="009A3F1B" w:rsidRPr="003F33BB">
        <w:rPr>
          <w:i/>
        </w:rPr>
        <w:t>pull current page</w:t>
      </w:r>
      <w:r w:rsidR="009A3F1B">
        <w:t>, and</w:t>
      </w:r>
      <w:bookmarkStart w:id="12" w:name="_GoBack"/>
      <w:bookmarkEnd w:id="12"/>
      <w:r w:rsidR="009A3F1B">
        <w:t xml:space="preserve"> </w:t>
      </w:r>
      <w:r w:rsidR="009A3F1B" w:rsidRPr="003F33BB">
        <w:rPr>
          <w:i/>
        </w:rPr>
        <w:t>pull selection</w:t>
      </w:r>
      <w:r w:rsidR="009A3F1B">
        <w:t xml:space="preserve">. </w:t>
      </w:r>
      <w:r w:rsidR="009A3F1B" w:rsidRPr="003F33BB">
        <w:rPr>
          <w:i/>
        </w:rPr>
        <w:t>Pull all</w:t>
      </w:r>
      <w:r w:rsidR="009A3F1B">
        <w:t xml:space="preserve"> transfers all annotations, scribbles and highlights </w:t>
      </w:r>
      <w:r w:rsidR="00E46CB3">
        <w:t xml:space="preserve">in the current document </w:t>
      </w:r>
      <w:r w:rsidR="009A3F1B">
        <w:t xml:space="preserve">created in the device below. </w:t>
      </w:r>
      <w:r w:rsidR="00E46CB3">
        <w:rPr>
          <w:i/>
        </w:rPr>
        <w:t>Pu</w:t>
      </w:r>
      <w:r w:rsidR="009A3F1B" w:rsidRPr="003F33BB">
        <w:rPr>
          <w:i/>
        </w:rPr>
        <w:t>ll current page</w:t>
      </w:r>
      <w:r w:rsidR="009A3F1B">
        <w:t xml:space="preserve"> limits the transfer to the current page. </w:t>
      </w:r>
      <w:r w:rsidR="00E46CB3">
        <w:rPr>
          <w:i/>
        </w:rPr>
        <w:t>Pu</w:t>
      </w:r>
      <w:r w:rsidR="009A3F1B" w:rsidRPr="003F33BB">
        <w:rPr>
          <w:i/>
        </w:rPr>
        <w:t>ll selection</w:t>
      </w:r>
      <w:r w:rsidR="009A3F1B">
        <w:t xml:space="preserve"> </w:t>
      </w:r>
      <w:r w:rsidR="00E46CB3">
        <w:t>transfers only manually selected content</w:t>
      </w:r>
      <w:r w:rsidR="009A3F1B">
        <w:t xml:space="preserve">. Stacking </w:t>
      </w:r>
      <w:r w:rsidR="009D174C">
        <w:t xml:space="preserve">ends </w:t>
      </w:r>
      <w:r w:rsidR="009A3F1B">
        <w:t xml:space="preserve">by explicitly selecting the un-pair button or by physically separating the devices. </w:t>
      </w:r>
    </w:p>
    <w:p w14:paraId="3DC15668" w14:textId="6AD1C6F9" w:rsidR="009A3F1B" w:rsidRDefault="009A3F1B" w:rsidP="009A3F1B">
      <w:r>
        <w:t xml:space="preserve">The </w:t>
      </w:r>
      <w:r w:rsidR="004B06E9">
        <w:rPr>
          <w:lang w:val="en-CA"/>
        </w:rPr>
        <w:t xml:space="preserve">device </w:t>
      </w:r>
      <w:r>
        <w:t xml:space="preserve">uses scribble-based triggers to </w:t>
      </w:r>
      <w:r w:rsidR="00DD74C5">
        <w:t>launch specific apps. For example,</w:t>
      </w:r>
      <w:r>
        <w:t xml:space="preserve"> </w:t>
      </w:r>
      <w:r w:rsidR="00DD74C5">
        <w:t xml:space="preserve">placing the </w:t>
      </w:r>
      <w:proofErr w:type="spellStart"/>
      <w:r w:rsidR="00DD74C5">
        <w:t>tPad</w:t>
      </w:r>
      <w:proofErr w:type="spellEnd"/>
      <w:r w:rsidR="00DD74C5">
        <w:t xml:space="preserve"> over </w:t>
      </w:r>
      <w:r>
        <w:t xml:space="preserve">a hand-drawn square launches the </w:t>
      </w:r>
      <w:proofErr w:type="spellStart"/>
      <w:r>
        <w:t>CalculatorApp</w:t>
      </w:r>
      <w:proofErr w:type="spellEnd"/>
      <w:r>
        <w:t xml:space="preserve">. </w:t>
      </w:r>
      <w:r w:rsidR="00DD74C5">
        <w:t>Area</w:t>
      </w:r>
      <w:r>
        <w:t>-</w:t>
      </w:r>
      <w:r w:rsidR="00DD74C5">
        <w:t xml:space="preserve">triggers </w:t>
      </w:r>
      <w:r w:rsidR="00E86297">
        <w:t xml:space="preserve">load </w:t>
      </w:r>
      <w:r w:rsidR="00DD74C5">
        <w:t xml:space="preserve">predefined content associated to an area in the document. For example, </w:t>
      </w:r>
      <w:r w:rsidR="00F84684">
        <w:t xml:space="preserve">a </w:t>
      </w:r>
      <w:r>
        <w:t xml:space="preserve">video is played when the </w:t>
      </w:r>
      <w:proofErr w:type="spellStart"/>
      <w:r w:rsidR="00DD74C5">
        <w:t>t</w:t>
      </w:r>
      <w:r w:rsidR="004B06E9">
        <w:t>Pad</w:t>
      </w:r>
      <w:proofErr w:type="spellEnd"/>
      <w:r w:rsidR="004B06E9">
        <w:t xml:space="preserve"> </w:t>
      </w:r>
      <w:r>
        <w:t xml:space="preserve">is placed on top of a particular image. </w:t>
      </w:r>
    </w:p>
    <w:p w14:paraId="3D1C95F2" w14:textId="77777777" w:rsidR="009A3F1B" w:rsidRDefault="009A3F1B" w:rsidP="009A3F1B">
      <w:pPr>
        <w:pStyle w:val="Heading2"/>
      </w:pPr>
      <w:r>
        <w:t>Implementation</w:t>
      </w:r>
    </w:p>
    <w:p w14:paraId="0CB1274E" w14:textId="77777777" w:rsidR="009A3F1B" w:rsidRDefault="009A3F1B" w:rsidP="009A3F1B">
      <w:pPr>
        <w:pStyle w:val="Heading3"/>
      </w:pPr>
      <w:r>
        <w:t>Hardware and Software Architecture</w:t>
      </w:r>
    </w:p>
    <w:p w14:paraId="033D8C45" w14:textId="3601ED35" w:rsidR="009A3F1B" w:rsidRPr="00923DB9" w:rsidRDefault="009A3F1B" w:rsidP="009A3F1B">
      <w:r w:rsidRPr="00F41AF6">
        <w:fldChar w:fldCharType="begin"/>
      </w:r>
      <w:r w:rsidRPr="00F41AF6">
        <w:instrText xml:space="preserve"> REF _Ref352145160 \h  \* MERGEFORMAT </w:instrText>
      </w:r>
      <w:r w:rsidRPr="00F41AF6">
        <w:fldChar w:fldCharType="separate"/>
      </w:r>
      <w:r w:rsidR="00235356">
        <w:t xml:space="preserve">Figure </w:t>
      </w:r>
      <w:r w:rsidR="00235356">
        <w:rPr>
          <w:noProof/>
        </w:rPr>
        <w:t>4</w:t>
      </w:r>
      <w:r w:rsidRPr="00F41AF6">
        <w:fldChar w:fldCharType="end"/>
      </w:r>
      <w:r w:rsidRPr="00F41AF6">
        <w:t>-top</w:t>
      </w:r>
      <w:r>
        <w:t xml:space="preserve"> shows the hardware components used for the </w:t>
      </w:r>
      <w:proofErr w:type="spellStart"/>
      <w:r w:rsidR="00042892">
        <w:t>t</w:t>
      </w:r>
      <w:r w:rsidR="00A771A6">
        <w:t>Pad</w:t>
      </w:r>
      <w:proofErr w:type="spellEnd"/>
      <w:r>
        <w:t xml:space="preserve"> prototype. We re-purposed a </w:t>
      </w:r>
      <w:r w:rsidRPr="00E86297">
        <w:t>7</w:t>
      </w:r>
      <w:r w:rsidR="00E86297">
        <w:t xml:space="preserve"> </w:t>
      </w:r>
      <w:r w:rsidRPr="00E86297">
        <w:t>inch</w:t>
      </w:r>
      <w:r>
        <w:t xml:space="preserve"> </w:t>
      </w:r>
      <w:r w:rsidR="00137463">
        <w:t xml:space="preserve">semi-transparent </w:t>
      </w:r>
      <w:r>
        <w:t xml:space="preserve">LCD resistive-touch USB display by removing the backlight. The </w:t>
      </w:r>
      <w:proofErr w:type="spellStart"/>
      <w:r w:rsidR="00841AB8">
        <w:t>tPad</w:t>
      </w:r>
      <w:proofErr w:type="spellEnd"/>
      <w:r w:rsidR="00841AB8">
        <w:t xml:space="preserve"> </w:t>
      </w:r>
      <w:r>
        <w:t>rests on top the physical paper</w:t>
      </w:r>
      <w:r w:rsidR="00841AB8">
        <w:t>s it augments</w:t>
      </w:r>
      <w:r>
        <w:t xml:space="preserve"> (one sheet of pape</w:t>
      </w:r>
      <w:r w:rsidR="00841AB8">
        <w:t>r at a time) which in turn rest</w:t>
      </w:r>
      <w:r>
        <w:t xml:space="preserve"> on a custom-built D65 light table </w:t>
      </w:r>
      <w:r w:rsidRPr="00F41AF6">
        <w:t>(glass table with fluorescent lights underneath).</w:t>
      </w:r>
      <w:r>
        <w:t xml:space="preserve"> Display and touch overlay are connected to the original display controller board. We added a Microsoft LifeCam 6000,</w:t>
      </w:r>
      <w:r w:rsidR="00E86297">
        <w:t xml:space="preserve"> </w:t>
      </w:r>
      <w:r>
        <w:t>an Arduino P</w:t>
      </w:r>
      <w:r w:rsidR="00137463">
        <w:t>ro Micro controller board at 5V, 4 reed-switches</w:t>
      </w:r>
      <w:r w:rsidR="00E86297">
        <w:t>,</w:t>
      </w:r>
      <w:r w:rsidR="00137463">
        <w:t xml:space="preserve"> and </w:t>
      </w:r>
      <w:r w:rsidR="00940569">
        <w:t>an</w:t>
      </w:r>
      <w:r w:rsidR="00137463">
        <w:t xml:space="preserve"> </w:t>
      </w:r>
      <w:r>
        <w:t>ADXL335 3-axis accelero</w:t>
      </w:r>
      <w:r w:rsidR="00E86297">
        <w:softHyphen/>
      </w:r>
      <w:r>
        <w:t>meter. The display controller board, camera</w:t>
      </w:r>
      <w:r w:rsidR="00E86297">
        <w:t>,</w:t>
      </w:r>
      <w:r>
        <w:t xml:space="preserve"> and Arduino are all connected to a computer running Windows 7. We use C# and Microsoft WPF for authoring and rendering, and C++ and </w:t>
      </w:r>
      <w:proofErr w:type="spellStart"/>
      <w:r>
        <w:t>OpenCV</w:t>
      </w:r>
      <w:proofErr w:type="spellEnd"/>
      <w:r>
        <w:t xml:space="preserve"> 2.4.3 for image processing and feature matching. Network messages for content sharing are JSON-encoded and sent via UDP in the local network. The </w:t>
      </w:r>
      <w:proofErr w:type="spellStart"/>
      <w:r>
        <w:t>ActiveReader</w:t>
      </w:r>
      <w:proofErr w:type="spellEnd"/>
      <w:r>
        <w:t xml:space="preserve"> uses the </w:t>
      </w:r>
      <w:proofErr w:type="spellStart"/>
      <w:r>
        <w:t>TallComponents</w:t>
      </w:r>
      <w:proofErr w:type="spellEnd"/>
      <w:r>
        <w:t xml:space="preserve"> PDF kit</w:t>
      </w:r>
      <w:r w:rsidR="00042892">
        <w:t xml:space="preserve"> </w:t>
      </w:r>
      <w:r>
        <w:t xml:space="preserve">for accessing pixel-level </w:t>
      </w:r>
      <w:r w:rsidR="009D174C">
        <w:t>information</w:t>
      </w:r>
      <w:r w:rsidR="00137463">
        <w:t>.</w:t>
      </w:r>
    </w:p>
    <w:p w14:paraId="6B3AD7A1" w14:textId="77777777" w:rsidR="009A3F1B" w:rsidRDefault="009A3F1B" w:rsidP="009A3F1B">
      <w:pPr>
        <w:pStyle w:val="Heading3"/>
      </w:pPr>
      <w:bookmarkStart w:id="13" w:name="_Ref377934851"/>
      <w:r>
        <w:t>Camera-based 2D registration</w:t>
      </w:r>
      <w:bookmarkEnd w:id="13"/>
    </w:p>
    <w:p w14:paraId="4B6F2DE8" w14:textId="1EC991AA" w:rsidR="00BB58A5" w:rsidRDefault="009A3F1B" w:rsidP="009A3F1B">
      <w:r w:rsidRPr="00C62B9F">
        <w:t xml:space="preserve">To determine </w:t>
      </w:r>
      <w:r w:rsidR="00A5376E">
        <w:t xml:space="preserve">the </w:t>
      </w:r>
      <w:r w:rsidRPr="00C62B9F">
        <w:t xml:space="preserve">location and orientation of the </w:t>
      </w:r>
      <w:proofErr w:type="spellStart"/>
      <w:r w:rsidR="000D63A2">
        <w:t>t</w:t>
      </w:r>
      <w:r w:rsidR="00A771A6">
        <w:t>Pad</w:t>
      </w:r>
      <w:proofErr w:type="spellEnd"/>
      <w:r w:rsidRPr="00C62B9F">
        <w:t xml:space="preserve"> </w:t>
      </w:r>
      <w:r w:rsidR="000D63A2">
        <w:t xml:space="preserve">relative to </w:t>
      </w:r>
      <w:r w:rsidRPr="00C62B9F">
        <w:t>the document (</w:t>
      </w:r>
      <w:r w:rsidR="000D63A2">
        <w:t>i.e.</w:t>
      </w:r>
      <w:r w:rsidRPr="00C62B9F">
        <w:t xml:space="preserve"> registration)</w:t>
      </w:r>
      <w:r w:rsidR="00D90D15">
        <w:t>,</w:t>
      </w:r>
      <w:r w:rsidRPr="00C62B9F">
        <w:t xml:space="preserve"> we use the camera attached to the device </w:t>
      </w:r>
      <w:r w:rsidR="009D174C">
        <w:t xml:space="preserve">and </w:t>
      </w:r>
      <w:r w:rsidRPr="00C62B9F">
        <w:t>a feature-matching algorithm.</w:t>
      </w:r>
      <w:r>
        <w:t xml:space="preserve"> The camera captures the </w:t>
      </w:r>
      <w:proofErr w:type="spellStart"/>
      <w:r w:rsidR="000D63A2">
        <w:t>t</w:t>
      </w:r>
      <w:r w:rsidR="00891F84">
        <w:t>Pad</w:t>
      </w:r>
      <w:proofErr w:type="spellEnd"/>
      <w:r w:rsidR="00891F84">
        <w:t xml:space="preserve"> </w:t>
      </w:r>
      <w:r>
        <w:t>screen and the underlying surface from above, and the registration algorithm processes it against known documents. The algorithm detects the position of the captured image within a digital version of the physical document by matching features from the captured image with features from the document. The location of the image (page number, x-y coordinates, and rotation)</w:t>
      </w:r>
      <w:r w:rsidRPr="00BB67F2">
        <w:t xml:space="preserve"> maps the </w:t>
      </w:r>
      <w:proofErr w:type="spellStart"/>
      <w:r w:rsidR="00835EC2">
        <w:t>tPad</w:t>
      </w:r>
      <w:proofErr w:type="spellEnd"/>
      <w:r w:rsidR="00835EC2">
        <w:t xml:space="preserve"> </w:t>
      </w:r>
      <w:r w:rsidRPr="00BB67F2">
        <w:t xml:space="preserve">location to the </w:t>
      </w:r>
      <w:r>
        <w:t>printed version of the document.</w:t>
      </w:r>
      <w:r w:rsidR="00655833">
        <w:t xml:space="preserve"> </w:t>
      </w:r>
    </w:p>
    <w:p w14:paraId="0340F5C7" w14:textId="5F185A34" w:rsidR="009A3F1B" w:rsidRDefault="00655833" w:rsidP="009A3F1B">
      <w:r>
        <w:rPr>
          <w:rFonts w:eastAsia="CMBX10" w:cs="CMBX10"/>
        </w:rPr>
        <w:t>Our approach is similar to PACER’s [</w:t>
      </w:r>
      <w:r>
        <w:rPr>
          <w:rFonts w:eastAsia="CMBX10" w:cs="CMBX10"/>
        </w:rPr>
        <w:fldChar w:fldCharType="begin"/>
      </w:r>
      <w:r>
        <w:rPr>
          <w:rFonts w:eastAsia="CMBX10" w:cs="CMBX10"/>
        </w:rPr>
        <w:instrText xml:space="preserve"> REF _Ref377935313 \r \h </w:instrText>
      </w:r>
      <w:r>
        <w:rPr>
          <w:rFonts w:eastAsia="CMBX10" w:cs="CMBX10"/>
        </w:rPr>
      </w:r>
      <w:r>
        <w:rPr>
          <w:rFonts w:eastAsia="CMBX10" w:cs="CMBX10"/>
        </w:rPr>
        <w:fldChar w:fldCharType="separate"/>
      </w:r>
      <w:r w:rsidR="00235356">
        <w:rPr>
          <w:rFonts w:eastAsia="CMBX10" w:cs="CMBX10"/>
        </w:rPr>
        <w:t>11</w:t>
      </w:r>
      <w:r>
        <w:rPr>
          <w:rFonts w:eastAsia="CMBX10" w:cs="CMBX10"/>
        </w:rPr>
        <w:fldChar w:fldCharType="end"/>
      </w:r>
      <w:r>
        <w:rPr>
          <w:rFonts w:eastAsia="CMBX10" w:cs="CMBX10"/>
        </w:rPr>
        <w:t xml:space="preserve">] using FAST </w:t>
      </w:r>
      <w:r>
        <w:t>(F</w:t>
      </w:r>
      <w:r>
        <w:rPr>
          <w:rFonts w:eastAsia="CMBX10" w:cs="CMBX10"/>
        </w:rPr>
        <w:t xml:space="preserve">eatures from Accelerated Segment Test) </w:t>
      </w:r>
      <w:proofErr w:type="spellStart"/>
      <w:r>
        <w:rPr>
          <w:rFonts w:eastAsia="CMBX10" w:cs="CMBX10"/>
        </w:rPr>
        <w:t>keypoints</w:t>
      </w:r>
      <w:proofErr w:type="spellEnd"/>
      <w:r>
        <w:rPr>
          <w:rFonts w:eastAsia="CMBX10" w:cs="CMBX10"/>
        </w:rPr>
        <w:t xml:space="preserve"> and </w:t>
      </w:r>
      <w:r w:rsidRPr="00BB67F2">
        <w:rPr>
          <w:rFonts w:eastAsia="CMBX10" w:cs="CMBX10"/>
        </w:rPr>
        <w:t xml:space="preserve">Fast Retina </w:t>
      </w:r>
      <w:proofErr w:type="spellStart"/>
      <w:r w:rsidRPr="00BB67F2">
        <w:rPr>
          <w:rFonts w:eastAsia="CMBX10" w:cs="CMBX10"/>
        </w:rPr>
        <w:t>Keypoint</w:t>
      </w:r>
      <w:proofErr w:type="spellEnd"/>
      <w:r w:rsidRPr="00BB67F2">
        <w:rPr>
          <w:rFonts w:eastAsia="CMBX10" w:cs="CMBX10"/>
        </w:rPr>
        <w:t xml:space="preserve"> (FREAK)</w:t>
      </w:r>
      <w:r>
        <w:rPr>
          <w:rFonts w:eastAsia="CMBX10" w:cs="CMBX10"/>
        </w:rPr>
        <w:t xml:space="preserve"> </w:t>
      </w:r>
      <w:r w:rsidRPr="00BB67F2">
        <w:rPr>
          <w:rFonts w:eastAsia="CMBX10" w:cs="CMBX10"/>
        </w:rPr>
        <w:t>descriptor</w:t>
      </w:r>
      <w:r>
        <w:rPr>
          <w:rFonts w:eastAsia="CMBX10" w:cs="CMBX10"/>
        </w:rPr>
        <w:t>s. However, our process has two differences: the camera works from a fixed perspective and the captured-image contains non-matching objects like display content, fingers and reflections.</w:t>
      </w:r>
      <w:r w:rsidR="00BB58A5">
        <w:rPr>
          <w:rFonts w:eastAsia="CMBX10" w:cs="CMBX10"/>
        </w:rPr>
        <w:t xml:space="preserve"> </w:t>
      </w:r>
      <w:r w:rsidR="00FF2BED">
        <w:t xml:space="preserve">Figure 5 </w:t>
      </w:r>
      <w:r w:rsidR="009A3F1B">
        <w:t>shows the results of our registration algorithm tested at the center of the 10 pages of our sample document [</w:t>
      </w:r>
      <w:r w:rsidR="009A3F1B">
        <w:fldChar w:fldCharType="begin"/>
      </w:r>
      <w:r w:rsidR="009A3F1B">
        <w:instrText xml:space="preserve"> REF _Ref351547952 \r \h </w:instrText>
      </w:r>
      <w:r w:rsidR="009A3F1B">
        <w:fldChar w:fldCharType="separate"/>
      </w:r>
      <w:r w:rsidR="00235356">
        <w:t>2</w:t>
      </w:r>
      <w:r w:rsidR="009A3F1B">
        <w:fldChar w:fldCharType="end"/>
      </w:r>
      <w:r w:rsidR="009A3F1B">
        <w:t xml:space="preserve">] at 9 different angles </w:t>
      </w:r>
      <w:r w:rsidR="00D602F6">
        <w:t xml:space="preserve">and under </w:t>
      </w:r>
      <w:r w:rsidR="009A3F1B">
        <w:t xml:space="preserve">three </w:t>
      </w:r>
      <w:r w:rsidR="00D602F6">
        <w:t>levels of obtrusion</w:t>
      </w:r>
      <w:r w:rsidR="009A3F1B">
        <w:t>: without screen, screen (no content shown)</w:t>
      </w:r>
      <w:r w:rsidR="005C14D5">
        <w:t>,</w:t>
      </w:r>
      <w:r w:rsidR="009A3F1B">
        <w:t xml:space="preserve"> and partly occluded (</w:t>
      </w:r>
      <w:r w:rsidR="000D63A2">
        <w:t xml:space="preserve">a finger </w:t>
      </w:r>
      <w:r w:rsidR="00D602F6">
        <w:t>touching</w:t>
      </w:r>
      <w:r w:rsidR="000D63A2">
        <w:t xml:space="preserve"> the middle of the display</w:t>
      </w:r>
      <w:r w:rsidR="009A3F1B">
        <w:t xml:space="preserve">). </w:t>
      </w:r>
      <w:r w:rsidR="000D63A2">
        <w:t>R</w:t>
      </w:r>
      <w:r w:rsidR="009A3F1B">
        <w:t xml:space="preserve">esults show our </w:t>
      </w:r>
      <w:r w:rsidR="00D602F6">
        <w:t>matching algorithms work</w:t>
      </w:r>
      <w:r w:rsidR="009A3F1B">
        <w:t xml:space="preserve"> efficiently for most angles, with performance decreasing </w:t>
      </w:r>
      <w:r w:rsidR="000D63A2">
        <w:t xml:space="preserve">with the image </w:t>
      </w:r>
      <w:r w:rsidR="009A3F1B">
        <w:t>quality (with screen and partially occluded conditions)</w:t>
      </w:r>
      <w:r w:rsidR="000D63A2">
        <w:t>,</w:t>
      </w:r>
      <w:r w:rsidR="009A3F1B">
        <w:t xml:space="preserve"> particularly for angles between 45 and 90 degrees. </w:t>
      </w:r>
      <w:r w:rsidR="004653C6">
        <w:t>R</w:t>
      </w:r>
      <w:r w:rsidR="009A3F1B">
        <w:t xml:space="preserve">esults demonstrate the feasibility of a self-contained camera-based cAR device, noting that further </w:t>
      </w:r>
      <w:r w:rsidR="00D602F6">
        <w:t xml:space="preserve">research is </w:t>
      </w:r>
      <w:r w:rsidR="004653C6">
        <w:t xml:space="preserve">needed </w:t>
      </w:r>
      <w:r w:rsidR="00D602F6">
        <w:t xml:space="preserve">for </w:t>
      </w:r>
      <w:r w:rsidR="009A3F1B">
        <w:t xml:space="preserve">different </w:t>
      </w:r>
      <w:r w:rsidR="004653C6">
        <w:t xml:space="preserve">usage </w:t>
      </w:r>
      <w:r w:rsidR="009A3F1B">
        <w:t>conditions</w:t>
      </w:r>
      <w:r w:rsidR="00BB58A5">
        <w:t>,</w:t>
      </w:r>
      <w:r w:rsidR="009A3F1B">
        <w:t xml:space="preserve"> </w:t>
      </w:r>
      <w:r w:rsidR="00D602F6">
        <w:t xml:space="preserve">display </w:t>
      </w:r>
      <w:r w:rsidR="009A3F1B">
        <w:t>technologies</w:t>
      </w:r>
      <w:r w:rsidR="00BB58A5">
        <w:t>, and better camera integration [</w:t>
      </w:r>
      <w:r w:rsidR="00BB58A5">
        <w:fldChar w:fldCharType="begin"/>
      </w:r>
      <w:r w:rsidR="00BB58A5">
        <w:instrText xml:space="preserve"> REF _Ref382225729 \r \h </w:instrText>
      </w:r>
      <w:r w:rsidR="00BB58A5">
        <w:fldChar w:fldCharType="separate"/>
      </w:r>
      <w:r w:rsidR="00235356">
        <w:t>13</w:t>
      </w:r>
      <w:r w:rsidR="00BB58A5">
        <w:fldChar w:fldCharType="end"/>
      </w:r>
      <w:r w:rsidR="00BB58A5">
        <w:t>]</w:t>
      </w:r>
      <w:r w:rsidR="009A3F1B">
        <w:t>.</w:t>
      </w:r>
    </w:p>
    <w:p w14:paraId="6E217442" w14:textId="77777777" w:rsidR="00F66561" w:rsidRDefault="00137463" w:rsidP="009A3F1B">
      <w:r>
        <w:rPr>
          <w:noProof/>
          <w:lang w:val="en-CA" w:eastAsia="en-CA"/>
        </w:rPr>
        <mc:AlternateContent>
          <mc:Choice Requires="wpg">
            <w:drawing>
              <wp:inline distT="0" distB="0" distL="0" distR="0" wp14:anchorId="764DE600" wp14:editId="257D8404">
                <wp:extent cx="3050327" cy="808355"/>
                <wp:effectExtent l="0" t="0" r="0" b="0"/>
                <wp:docPr id="3" name="Group 3"/>
                <wp:cNvGraphicFramePr/>
                <a:graphic xmlns:a="http://schemas.openxmlformats.org/drawingml/2006/main">
                  <a:graphicData uri="http://schemas.microsoft.com/office/word/2010/wordprocessingGroup">
                    <wpg:wgp>
                      <wpg:cNvGrpSpPr/>
                      <wpg:grpSpPr>
                        <a:xfrm>
                          <a:off x="0" y="0"/>
                          <a:ext cx="3050327" cy="808355"/>
                          <a:chOff x="0" y="0"/>
                          <a:chExt cx="3050327" cy="808355"/>
                        </a:xfrm>
                      </wpg:grpSpPr>
                      <pic:pic xmlns:pic="http://schemas.openxmlformats.org/drawingml/2006/picture">
                        <pic:nvPicPr>
                          <pic:cNvPr id="2" name="Picture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0327" cy="621234"/>
                          </a:xfrm>
                          <a:prstGeom prst="rect">
                            <a:avLst/>
                          </a:prstGeom>
                        </pic:spPr>
                      </pic:pic>
                      <wps:wsp>
                        <wps:cNvPr id="1" name="Text Box 1"/>
                        <wps:cNvSpPr txBox="1"/>
                        <wps:spPr>
                          <a:xfrm>
                            <a:off x="0" y="676910"/>
                            <a:ext cx="3048635" cy="131445"/>
                          </a:xfrm>
                          <a:prstGeom prst="rect">
                            <a:avLst/>
                          </a:prstGeom>
                          <a:solidFill>
                            <a:prstClr val="white"/>
                          </a:solidFill>
                          <a:ln>
                            <a:noFill/>
                          </a:ln>
                          <a:effectLst/>
                        </wps:spPr>
                        <wps:txbx>
                          <w:txbxContent>
                            <w:p w14:paraId="23823E0C" w14:textId="77777777" w:rsidR="00112353" w:rsidRPr="00B75BC5" w:rsidRDefault="00112353" w:rsidP="00137463">
                              <w:pPr>
                                <w:pStyle w:val="Caption"/>
                                <w:rPr>
                                  <w:rFonts w:cs="Times New Roman"/>
                                  <w:noProof/>
                                  <w:szCs w:val="20"/>
                                </w:rPr>
                              </w:pPr>
                              <w:r>
                                <w:t xml:space="preserve">Figure </w:t>
                              </w:r>
                              <w:r>
                                <w:fldChar w:fldCharType="begin"/>
                              </w:r>
                              <w:r>
                                <w:instrText xml:space="preserve"> SEQ Figure \* ARABIC </w:instrText>
                              </w:r>
                              <w:r>
                                <w:fldChar w:fldCharType="separate"/>
                              </w:r>
                              <w:r w:rsidR="00235356">
                                <w:rPr>
                                  <w:noProof/>
                                </w:rPr>
                                <w:t>5</w:t>
                              </w:r>
                              <w:r>
                                <w:fldChar w:fldCharType="end"/>
                              </w:r>
                              <w:r>
                                <w:t>. Registration</w:t>
                              </w:r>
                              <w:r>
                                <w:rPr>
                                  <w:noProof/>
                                </w:rPr>
                                <w:t xml:space="preserve"> accuracy at different angles and usages.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64DE600" id="Group 3" o:spid="_x0000_s1039" style="width:240.2pt;height:63.65pt;mso-position-horizontal-relative:char;mso-position-vertical-relative:line" coordsize="30503,8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">
                <v:shape id="Picture 2" o:spid="_x0000_s1040" type="#_x0000_t75" style="position:absolute;width:30503;height:6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KQ0DEAAAA2gAAAA8AAABkcnMvZG93bnJldi54bWxEj81qwzAQhO+BvoPYQi8hkeJDCW7k0Bqa&#10;FnJo4vQBFmv9Q6yVaymx+/ZRoZDjMDPfMJvtZDtxpcG3jjWslgoEcelMy7WG79P7Yg3CB2SDnWPS&#10;8EsettnDbIOpcSMf6VqEWkQI+xQ1NCH0qZS+bMiiX7qeOHqVGyyGKIdamgHHCLedTJR6lhZbjgsN&#10;9pQ3VJ6Li9Xg1fyjVLs8/zKHavxZB3t52ydaPz1Ory8gAk3hHv5vfxoNCfxdiTdAZ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WKQ0DEAAAA2gAAAA8AAAAAAAAAAAAAAAAA&#10;nwIAAGRycy9kb3ducmV2LnhtbFBLBQYAAAAABAAEAPcAAACQAwAAAAA=&#10;">
                  <v:imagedata r:id="rId19" o:title=""/>
                  <v:path arrowok="t"/>
                </v:shape>
                <v:shape id="Text Box 1" o:spid="_x0000_s1041" type="#_x0000_t202" style="position:absolute;top:6769;width:3048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14:paraId="23823E0C" w14:textId="77777777" w:rsidR="00112353" w:rsidRPr="00B75BC5" w:rsidRDefault="00112353" w:rsidP="00137463">
                        <w:pPr>
                          <w:pStyle w:val="Caption"/>
                          <w:rPr>
                            <w:rFonts w:cs="Times New Roman"/>
                            <w:noProof/>
                            <w:szCs w:val="20"/>
                          </w:rPr>
                        </w:pPr>
                        <w:r>
                          <w:t xml:space="preserve">Figure </w:t>
                        </w:r>
                        <w:r>
                          <w:fldChar w:fldCharType="begin"/>
                        </w:r>
                        <w:r>
                          <w:instrText xml:space="preserve"> SEQ Figure \* ARABIC </w:instrText>
                        </w:r>
                        <w:r>
                          <w:fldChar w:fldCharType="separate"/>
                        </w:r>
                        <w:r w:rsidR="00235356">
                          <w:rPr>
                            <w:noProof/>
                          </w:rPr>
                          <w:t>5</w:t>
                        </w:r>
                        <w:r>
                          <w:fldChar w:fldCharType="end"/>
                        </w:r>
                        <w:r>
                          <w:t>. Registration</w:t>
                        </w:r>
                        <w:r>
                          <w:rPr>
                            <w:noProof/>
                          </w:rPr>
                          <w:t xml:space="preserve"> accuracy at different angles and usages.</w:t>
                        </w:r>
                      </w:p>
                    </w:txbxContent>
                  </v:textbox>
                </v:shape>
                <w10:anchorlock/>
              </v:group>
            </w:pict>
          </mc:Fallback>
        </mc:AlternateContent>
      </w:r>
    </w:p>
    <w:p w14:paraId="14760530" w14:textId="77777777" w:rsidR="009A3F1B" w:rsidRDefault="009A3F1B" w:rsidP="009A3F1B">
      <w:pPr>
        <w:pStyle w:val="Heading3"/>
      </w:pPr>
      <w:r>
        <w:t>Technical Limitations</w:t>
      </w:r>
    </w:p>
    <w:p w14:paraId="0EB1BA90" w14:textId="09C37628" w:rsidR="009A3F1B" w:rsidRDefault="00D775AF" w:rsidP="009A3F1B">
      <w:r>
        <w:t>Although o</w:t>
      </w:r>
      <w:r w:rsidR="009A3F1B">
        <w:t xml:space="preserve">ur </w:t>
      </w:r>
      <w:proofErr w:type="spellStart"/>
      <w:r w:rsidR="00042892">
        <w:t>t</w:t>
      </w:r>
      <w:r w:rsidR="00891F84">
        <w:t>Pad</w:t>
      </w:r>
      <w:proofErr w:type="spellEnd"/>
      <w:r w:rsidR="009A3F1B">
        <w:t xml:space="preserve"> </w:t>
      </w:r>
      <w:r>
        <w:t xml:space="preserve">relies on </w:t>
      </w:r>
      <w:r w:rsidR="005A4D44">
        <w:t xml:space="preserve">a </w:t>
      </w:r>
      <w:r w:rsidR="009A3F1B">
        <w:t>light table</w:t>
      </w:r>
      <w:r>
        <w:t xml:space="preserve">, </w:t>
      </w:r>
      <w:r w:rsidR="009A3F1B">
        <w:t>both hardware and software architecture</w:t>
      </w:r>
      <w:r>
        <w:t>s</w:t>
      </w:r>
      <w:r w:rsidR="009A3F1B">
        <w:t xml:space="preserve"> were designed for a self-contained device, meaning it all could work with minimal modification</w:t>
      </w:r>
      <w:r>
        <w:t xml:space="preserve"> on future displays</w:t>
      </w:r>
      <w:r w:rsidR="009A3F1B">
        <w:t xml:space="preserve">. On the other hand, registration works at only 10 FPS approximately. The prominence of the camera keeps us from exploring flipping, and touch and pen input are limited to a single side. Finally, the nature of LCD displays </w:t>
      </w:r>
      <w:r w:rsidR="00DA4AFC">
        <w:t>limited our exploration</w:t>
      </w:r>
      <w:r w:rsidR="009A3F1B">
        <w:t xml:space="preserve"> </w:t>
      </w:r>
      <w:r w:rsidR="00DA4AFC">
        <w:t xml:space="preserve">of </w:t>
      </w:r>
      <w:r w:rsidR="009A3F1B">
        <w:t>stacking as the</w:t>
      </w:r>
      <w:r w:rsidR="00891F84">
        <w:t xml:space="preserve"> display on-top did not receive</w:t>
      </w:r>
      <w:r w:rsidR="009A3F1B">
        <w:t xml:space="preserve"> enough backlight.</w:t>
      </w:r>
    </w:p>
    <w:p w14:paraId="534EDBA9" w14:textId="77777777" w:rsidR="00891F84" w:rsidRPr="00AA5ACC" w:rsidRDefault="00891F84" w:rsidP="00891F84">
      <w:pPr>
        <w:pStyle w:val="Heading1"/>
      </w:pPr>
      <w:r>
        <w:t>D</w:t>
      </w:r>
      <w:r w:rsidR="00FB2161">
        <w:t>ISCUSSION</w:t>
      </w:r>
    </w:p>
    <w:p w14:paraId="134DC8D3" w14:textId="77777777" w:rsidR="00891F84" w:rsidRDefault="00DA4AFC" w:rsidP="00891F84">
      <w:r>
        <w:t xml:space="preserve">Our two prototypes and user evaluation </w:t>
      </w:r>
      <w:r w:rsidR="005A4D44">
        <w:t>demonstrate how cAR differs from existing approaches to mobil</w:t>
      </w:r>
      <w:r w:rsidR="004653C6">
        <w:t>e AR</w:t>
      </w:r>
      <w:r>
        <w:t>. Activated when placing the device on top of that augmented object, cAR breaks apart from the current mobile AR paradigm</w:t>
      </w:r>
      <w:r w:rsidR="009437FF">
        <w:t>,</w:t>
      </w:r>
      <w:r>
        <w:t xml:space="preserve"> where an application has to be invoked</w:t>
      </w:r>
      <w:r w:rsidR="009437FF">
        <w:t xml:space="preserve"> explicitly</w:t>
      </w:r>
      <w:r>
        <w:t xml:space="preserve">, and </w:t>
      </w:r>
      <w:r w:rsidR="009437FF">
        <w:t xml:space="preserve">uses </w:t>
      </w:r>
      <w:r>
        <w:t>an always-on</w:t>
      </w:r>
      <w:r w:rsidR="009437FF">
        <w:t xml:space="preserve"> paradigm</w:t>
      </w:r>
      <w:r>
        <w:t xml:space="preserve"> </w:t>
      </w:r>
      <w:r w:rsidR="004653C6">
        <w:t xml:space="preserve">supported by </w:t>
      </w:r>
      <w:r>
        <w:t>implicit interactions.</w:t>
      </w:r>
      <w:r w:rsidR="009437FF">
        <w:t xml:space="preserve"> Our experiments show that users understand and appreciate cAR, particularly in the active </w:t>
      </w:r>
      <w:r w:rsidR="009437FF">
        <w:lastRenderedPageBreak/>
        <w:t xml:space="preserve">reading application scenario we </w:t>
      </w:r>
      <w:r w:rsidR="00AC39E8">
        <w:t>examined</w:t>
      </w:r>
      <w:r w:rsidR="009437FF">
        <w:t xml:space="preserve">. Moreover, our prototypes demonstrate </w:t>
      </w:r>
      <w:r w:rsidR="004653C6">
        <w:t xml:space="preserve">its </w:t>
      </w:r>
      <w:r w:rsidR="009437FF">
        <w:t xml:space="preserve">technical feasibility and highlight </w:t>
      </w:r>
      <w:r w:rsidR="00AC39E8">
        <w:t xml:space="preserve">future </w:t>
      </w:r>
      <w:r w:rsidR="009437FF">
        <w:t xml:space="preserve">challenges. The rest of this section details the main such </w:t>
      </w:r>
      <w:r w:rsidR="00891F84">
        <w:t xml:space="preserve">challenges for </w:t>
      </w:r>
      <w:r w:rsidR="009437FF">
        <w:t xml:space="preserve">the design and implementation of </w:t>
      </w:r>
      <w:r w:rsidR="00891F84">
        <w:t>cAR devices.</w:t>
      </w:r>
    </w:p>
    <w:p w14:paraId="2A1E05BE" w14:textId="3A237944" w:rsidR="00891F84" w:rsidRDefault="00891F84" w:rsidP="00891F84">
      <w:r>
        <w:t>A model of the object being augmented is a fundamental piece for cAR because it</w:t>
      </w:r>
      <w:r w:rsidR="009437FF">
        <w:t xml:space="preserve"> is the base for</w:t>
      </w:r>
      <w:r>
        <w:t xml:space="preserve"> multiple interaction techniques (e.g. anchoring, orienta</w:t>
      </w:r>
      <w:r w:rsidR="00BB58A5">
        <w:t xml:space="preserve">tion, extraction, triggers) and </w:t>
      </w:r>
      <w:r>
        <w:t xml:space="preserve">application features (e.g. search, video playback). The question remains </w:t>
      </w:r>
      <w:r w:rsidR="00AC39E8">
        <w:t xml:space="preserve">as to </w:t>
      </w:r>
      <w:r>
        <w:t xml:space="preserve">how </w:t>
      </w:r>
      <w:r w:rsidR="00AC39E8">
        <w:t xml:space="preserve">to create </w:t>
      </w:r>
      <w:r>
        <w:t xml:space="preserve">such </w:t>
      </w:r>
      <w:r w:rsidR="00AC39E8">
        <w:t xml:space="preserve">a </w:t>
      </w:r>
      <w:r>
        <w:t xml:space="preserve">model and distribute </w:t>
      </w:r>
      <w:r w:rsidR="00AC39E8">
        <w:t xml:space="preserve">it </w:t>
      </w:r>
      <w:r>
        <w:t>to cAR device</w:t>
      </w:r>
      <w:r w:rsidR="00BB58A5">
        <w:t>s</w:t>
      </w:r>
      <w:r>
        <w:t xml:space="preserve">. In the case of document-based applications such a model could be made available by, </w:t>
      </w:r>
      <w:r w:rsidR="005C14D5">
        <w:t xml:space="preserve">for example, </w:t>
      </w:r>
      <w:r>
        <w:t xml:space="preserve">the publisher of the physical document, either as a self-contained cAR application or as a file formatted for a general purpose reader. In </w:t>
      </w:r>
      <w:r w:rsidR="00ED0532">
        <w:t>this case the content</w:t>
      </w:r>
      <w:r>
        <w:t xml:space="preserve">, meta-data, and media files should be bundled and </w:t>
      </w:r>
      <w:r w:rsidR="00ED0532">
        <w:t xml:space="preserve">provisioned </w:t>
      </w:r>
      <w:r>
        <w:t xml:space="preserve">to the device. We envision a scenario where the device, upon </w:t>
      </w:r>
      <w:r w:rsidR="004653C6">
        <w:t xml:space="preserve">laying on </w:t>
      </w:r>
      <w:r>
        <w:t>a document for the first time, tries to locate itself w</w:t>
      </w:r>
      <w:r w:rsidR="004653C6">
        <w:t xml:space="preserve">ithin a list of known documents or, should </w:t>
      </w:r>
      <w:r w:rsidR="005C14D5">
        <w:t xml:space="preserve">this </w:t>
      </w:r>
      <w:r w:rsidR="004653C6">
        <w:t>fail, delegates the search to a document recognition online service</w:t>
      </w:r>
      <w:r w:rsidR="00BB58A5">
        <w:t xml:space="preserve"> (e.g. </w:t>
      </w:r>
      <w:proofErr w:type="spellStart"/>
      <w:r w:rsidR="00BB58A5">
        <w:t>Vuforia</w:t>
      </w:r>
      <w:proofErr w:type="spellEnd"/>
      <w:r w:rsidR="00BB58A5">
        <w:t>)</w:t>
      </w:r>
      <w:r>
        <w:t xml:space="preserve">. </w:t>
      </w:r>
    </w:p>
    <w:p w14:paraId="5CCF219D" w14:textId="7D6BDBD3" w:rsidR="00891F84" w:rsidRDefault="00295DD1" w:rsidP="00891F84">
      <w:r>
        <w:t>A maj</w:t>
      </w:r>
      <w:r w:rsidR="00891F84">
        <w:t xml:space="preserve">or </w:t>
      </w:r>
      <w:r>
        <w:t xml:space="preserve">aspect </w:t>
      </w:r>
      <w:r w:rsidR="00891F84">
        <w:t>of our implementation was dedicated to the camera-based registration algorithm. The main flaw we found in this approach is its impact on the device itself</w:t>
      </w:r>
      <w:r w:rsidR="00BB58A5">
        <w:t xml:space="preserve"> g</w:t>
      </w:r>
      <w:r w:rsidR="00891F84">
        <w:t xml:space="preserve">iven that the camera </w:t>
      </w:r>
      <w:r w:rsidR="00BB58A5">
        <w:t xml:space="preserve">is </w:t>
      </w:r>
      <w:r w:rsidR="00891F84">
        <w:t>elevated from the display plane</w:t>
      </w:r>
      <w:r w:rsidR="00BB58A5">
        <w:t>, affecting the portability of the device</w:t>
      </w:r>
      <w:r w:rsidR="00891F84">
        <w:t>.</w:t>
      </w:r>
      <w:r w:rsidR="00BB58A5">
        <w:t xml:space="preserve"> </w:t>
      </w:r>
      <w:r w:rsidR="00E446EF">
        <w:t xml:space="preserve">Also, the </w:t>
      </w:r>
      <w:r w:rsidR="00891F84" w:rsidRPr="00EC5C65">
        <w:t>feature matching algorithm is sensible to lighting conditions and device orientation, and dependent on th</w:t>
      </w:r>
      <w:r w:rsidR="00E446EF">
        <w:t>e number of observable features.</w:t>
      </w:r>
      <w:r w:rsidR="00E446EF" w:rsidRPr="00E446EF">
        <w:t xml:space="preserve"> </w:t>
      </w:r>
      <w:r w:rsidR="00E446EF">
        <w:t xml:space="preserve">Alternative approaches </w:t>
      </w:r>
      <w:r w:rsidR="00C72249">
        <w:t xml:space="preserve">for the display </w:t>
      </w:r>
      <w:r w:rsidR="00E446EF">
        <w:t xml:space="preserve">such as </w:t>
      </w:r>
      <w:proofErr w:type="spellStart"/>
      <w:r w:rsidR="00E446EF">
        <w:t>ClearPlate</w:t>
      </w:r>
      <w:proofErr w:type="spellEnd"/>
      <w:r w:rsidR="00E446EF">
        <w:t xml:space="preserve"> [</w:t>
      </w:r>
      <w:r w:rsidR="00E446EF">
        <w:fldChar w:fldCharType="begin"/>
      </w:r>
      <w:r w:rsidR="00E446EF">
        <w:instrText xml:space="preserve"> REF _Ref382225729 \r \h </w:instrText>
      </w:r>
      <w:r w:rsidR="00E446EF">
        <w:fldChar w:fldCharType="separate"/>
      </w:r>
      <w:r w:rsidR="00235356">
        <w:t>13</w:t>
      </w:r>
      <w:r w:rsidR="00E446EF">
        <w:fldChar w:fldCharType="end"/>
      </w:r>
      <w:r w:rsidR="00E446EF">
        <w:t>]</w:t>
      </w:r>
      <w:r w:rsidR="00C72249">
        <w:t xml:space="preserve">, </w:t>
      </w:r>
      <w:proofErr w:type="spellStart"/>
      <w:r w:rsidR="00E446EF">
        <w:t>PixelSense</w:t>
      </w:r>
      <w:proofErr w:type="spellEnd"/>
      <w:r w:rsidR="005C14D5">
        <w:t>,</w:t>
      </w:r>
      <w:r w:rsidR="00E446EF">
        <w:t xml:space="preserve"> </w:t>
      </w:r>
      <w:r w:rsidR="00C72249">
        <w:t xml:space="preserve">and hardware accelerated registration </w:t>
      </w:r>
      <w:r w:rsidR="00E446EF">
        <w:t xml:space="preserve">can </w:t>
      </w:r>
      <w:r w:rsidR="00C72249">
        <w:t xml:space="preserve">minimize </w:t>
      </w:r>
      <w:r w:rsidR="00E446EF">
        <w:t>these problems.</w:t>
      </w:r>
    </w:p>
    <w:p w14:paraId="11496AD7" w14:textId="77777777" w:rsidR="00891F84" w:rsidRDefault="00891F84" w:rsidP="00891F84">
      <w:pPr>
        <w:pStyle w:val="Heading1"/>
      </w:pPr>
      <w:r>
        <w:t>C</w:t>
      </w:r>
      <w:r w:rsidR="00FB2161">
        <w:t>ONCLUSIONS</w:t>
      </w:r>
    </w:p>
    <w:p w14:paraId="489475AC" w14:textId="7DEFFB58" w:rsidR="00891F84" w:rsidRDefault="00891F84" w:rsidP="00DC415C">
      <w:r>
        <w:t>In this paper we proposed the notion of Contact Augmented Reality</w:t>
      </w:r>
      <w:r w:rsidR="007E6157">
        <w:t xml:space="preserve"> (cAR)</w:t>
      </w:r>
      <w:r>
        <w:t xml:space="preserve">, presented a series of interaction techniques for cAR devices, and implemented two cAR prototypes </w:t>
      </w:r>
      <w:r w:rsidR="00B23191">
        <w:t xml:space="preserve">and applications </w:t>
      </w:r>
      <w:r>
        <w:t xml:space="preserve">to support </w:t>
      </w:r>
      <w:r w:rsidR="007E6157">
        <w:t xml:space="preserve">the sample scenario of </w:t>
      </w:r>
      <w:r>
        <w:t>active reading.</w:t>
      </w:r>
      <w:r w:rsidR="0031029E">
        <w:t xml:space="preserve"> </w:t>
      </w:r>
      <w:r>
        <w:t xml:space="preserve">Our first low-fidelity prototype uses a tabletop computer and </w:t>
      </w:r>
      <w:r w:rsidR="00B23191">
        <w:t xml:space="preserve">transparent </w:t>
      </w:r>
      <w:r>
        <w:t xml:space="preserve">acrylic tangibles. </w:t>
      </w:r>
      <w:r w:rsidR="00B23191">
        <w:t xml:space="preserve">User </w:t>
      </w:r>
      <w:r>
        <w:t xml:space="preserve">feedback </w:t>
      </w:r>
      <w:r w:rsidR="00B23191">
        <w:t>showed</w:t>
      </w:r>
      <w:r>
        <w:t xml:space="preserve"> </w:t>
      </w:r>
      <w:r w:rsidR="00AE5467">
        <w:t xml:space="preserve">that </w:t>
      </w:r>
      <w:r>
        <w:t>par</w:t>
      </w:r>
      <w:r w:rsidR="00AE5467">
        <w:softHyphen/>
      </w:r>
      <w:r>
        <w:t>ticipants underst</w:t>
      </w:r>
      <w:r w:rsidR="00AE5467">
        <w:t>oo</w:t>
      </w:r>
      <w:r>
        <w:t xml:space="preserve">d the </w:t>
      </w:r>
      <w:proofErr w:type="spellStart"/>
      <w:r>
        <w:t>cAR</w:t>
      </w:r>
      <w:proofErr w:type="spellEnd"/>
      <w:r>
        <w:t xml:space="preserve"> concept and interac</w:t>
      </w:r>
      <w:r w:rsidR="00B23191">
        <w:t>tion techniques, and appreciate</w:t>
      </w:r>
      <w:r w:rsidR="00AE5467">
        <w:t>d</w:t>
      </w:r>
      <w:r>
        <w:t xml:space="preserve"> the opportunities </w:t>
      </w:r>
      <w:r w:rsidR="00DC415C">
        <w:t>it offers, particularly</w:t>
      </w:r>
      <w:r>
        <w:t xml:space="preserve"> </w:t>
      </w:r>
      <w:r w:rsidRPr="00D01F43">
        <w:rPr>
          <w:i/>
        </w:rPr>
        <w:t>extraction</w:t>
      </w:r>
      <w:r>
        <w:rPr>
          <w:i/>
        </w:rPr>
        <w:t xml:space="preserve"> </w:t>
      </w:r>
      <w:r w:rsidR="00DC415C">
        <w:t xml:space="preserve">of content for </w:t>
      </w:r>
      <w:r>
        <w:t xml:space="preserve">online sharing, translation and saving. Participants also highlighted the possibilities it opens for active reading such as rich-media (video), content search and references lookup. We used the insight gained from users of the tabletop prototype to design the </w:t>
      </w:r>
      <w:proofErr w:type="spellStart"/>
      <w:r w:rsidR="00DC415C">
        <w:t>t</w:t>
      </w:r>
      <w:r w:rsidR="00295DD1">
        <w:t>Pad</w:t>
      </w:r>
      <w:proofErr w:type="spellEnd"/>
      <w:r>
        <w:t xml:space="preserve">, a prototype with all of the elements necessary for a self-contained device. </w:t>
      </w:r>
      <w:proofErr w:type="spellStart"/>
      <w:proofErr w:type="gramStart"/>
      <w:r w:rsidR="00DC415C">
        <w:t>t</w:t>
      </w:r>
      <w:r w:rsidR="00295DD1">
        <w:t>Pad</w:t>
      </w:r>
      <w:proofErr w:type="spellEnd"/>
      <w:proofErr w:type="gramEnd"/>
      <w:r w:rsidR="00DC415C">
        <w:t xml:space="preserve"> confirmed</w:t>
      </w:r>
      <w:r>
        <w:t xml:space="preserve"> that </w:t>
      </w:r>
      <w:r w:rsidR="00DC415C">
        <w:t>a</w:t>
      </w:r>
      <w:r w:rsidR="008517EE">
        <w:t>n</w:t>
      </w:r>
      <w:r w:rsidR="00DC415C">
        <w:t xml:space="preserve"> </w:t>
      </w:r>
      <w:r w:rsidR="008517EE">
        <w:t>image</w:t>
      </w:r>
      <w:r>
        <w:t xml:space="preserve">-based approach can efficiently </w:t>
      </w:r>
      <w:r w:rsidR="00DC415C">
        <w:t xml:space="preserve">identify a text document and </w:t>
      </w:r>
      <w:r>
        <w:t xml:space="preserve">determine </w:t>
      </w:r>
      <w:r w:rsidR="00DC415C">
        <w:t xml:space="preserve">the device’s </w:t>
      </w:r>
      <w:r>
        <w:t>locati</w:t>
      </w:r>
      <w:r w:rsidR="00DC415C">
        <w:t xml:space="preserve">on in a document. Moreover, the </w:t>
      </w:r>
      <w:proofErr w:type="spellStart"/>
      <w:r w:rsidR="00DC415C">
        <w:t>tPad</w:t>
      </w:r>
      <w:proofErr w:type="spellEnd"/>
      <w:r w:rsidR="00DC415C">
        <w:t xml:space="preserve"> helped us identify</w:t>
      </w:r>
      <w:r>
        <w:t xml:space="preserve"> the hardware and software elements necessary to support off-contact interaction techniques (</w:t>
      </w:r>
      <w:r w:rsidRPr="002D13B0">
        <w:rPr>
          <w:i/>
        </w:rPr>
        <w:t>flipping</w:t>
      </w:r>
      <w:r>
        <w:t xml:space="preserve"> and </w:t>
      </w:r>
      <w:r w:rsidRPr="002D13B0">
        <w:rPr>
          <w:i/>
        </w:rPr>
        <w:t>stacking</w:t>
      </w:r>
      <w:r>
        <w:t xml:space="preserve">). </w:t>
      </w:r>
      <w:r w:rsidR="008517EE">
        <w:t xml:space="preserve">Based on our experience building both prototypes, we </w:t>
      </w:r>
      <w:r>
        <w:t>discuss</w:t>
      </w:r>
      <w:r w:rsidR="008517EE">
        <w:t>ed</w:t>
      </w:r>
      <w:r>
        <w:t xml:space="preserve"> the importance of </w:t>
      </w:r>
      <w:r w:rsidR="008517EE">
        <w:t>object models and alternative</w:t>
      </w:r>
      <w:r w:rsidR="00AE5467">
        <w:t>s</w:t>
      </w:r>
      <w:r w:rsidR="008517EE">
        <w:t xml:space="preserve"> for registration</w:t>
      </w:r>
      <w:r w:rsidRPr="00D96774">
        <w:t xml:space="preserve">. </w:t>
      </w:r>
    </w:p>
    <w:p w14:paraId="1F5D1707" w14:textId="6D5AC9D6" w:rsidR="00237C9B" w:rsidRDefault="00237C9B" w:rsidP="00237C9B">
      <w:pPr>
        <w:pStyle w:val="Heading1"/>
      </w:pPr>
      <w:r>
        <w:t>ACKNOWLEDGEMENTS</w:t>
      </w:r>
    </w:p>
    <w:p w14:paraId="621C28EC" w14:textId="53EDD6B8" w:rsidR="00237C9B" w:rsidRPr="00237C9B" w:rsidRDefault="00237C9B" w:rsidP="00237C9B">
      <w:r w:rsidRPr="00237C9B">
        <w:t xml:space="preserve">This work was funded by the NSERC Strategic Project Grant awarded to </w:t>
      </w:r>
      <w:proofErr w:type="spellStart"/>
      <w:r w:rsidRPr="00237C9B">
        <w:t>Pourang</w:t>
      </w:r>
      <w:proofErr w:type="spellEnd"/>
      <w:r w:rsidRPr="00237C9B">
        <w:t xml:space="preserve"> </w:t>
      </w:r>
      <w:proofErr w:type="spellStart"/>
      <w:r w:rsidRPr="00237C9B">
        <w:t>Irani</w:t>
      </w:r>
      <w:proofErr w:type="spellEnd"/>
      <w:r w:rsidRPr="00237C9B">
        <w:t xml:space="preserve"> on see-through displays, the German Research Foundation (DFG) through the projects IPAR (DA 1319/2-1) and GEMS (DA 1319/3-1), and the LEIF Transatlantic Exchange Partnership project.</w:t>
      </w:r>
    </w:p>
    <w:p w14:paraId="027330D6" w14:textId="77777777" w:rsidR="00A12D83" w:rsidRDefault="00A12D83" w:rsidP="00A12D83">
      <w:pPr>
        <w:pStyle w:val="Heading1"/>
      </w:pPr>
      <w:r>
        <w:t>REFERENCES</w:t>
      </w:r>
    </w:p>
    <w:p w14:paraId="1825440E" w14:textId="7D002B60" w:rsidR="00A12D83" w:rsidRPr="00A12D83" w:rsidRDefault="00A12D83" w:rsidP="00E7660D">
      <w:pPr>
        <w:pStyle w:val="Reference"/>
      </w:pPr>
      <w:bookmarkStart w:id="14" w:name="_Ref352659803"/>
      <w:bookmarkStart w:id="15" w:name="_Ref352686061"/>
      <w:r w:rsidRPr="00A12D83">
        <w:t xml:space="preserve">Adler, A., </w:t>
      </w:r>
      <w:proofErr w:type="spellStart"/>
      <w:r w:rsidRPr="00A12D83">
        <w:t>Gujar</w:t>
      </w:r>
      <w:proofErr w:type="spellEnd"/>
      <w:r w:rsidRPr="00A12D83">
        <w:t xml:space="preserve">, A., Harrison, B., O'Hara, K., and </w:t>
      </w:r>
      <w:proofErr w:type="spellStart"/>
      <w:r w:rsidRPr="00A12D83">
        <w:t>Sellen</w:t>
      </w:r>
      <w:proofErr w:type="spellEnd"/>
      <w:r w:rsidRPr="00A12D83">
        <w:t>, A. A diary study of work-related reading: design implications for digital reading devices. In Proc. CHI '98</w:t>
      </w:r>
      <w:bookmarkEnd w:id="14"/>
      <w:r w:rsidRPr="00A12D83">
        <w:t>.</w:t>
      </w:r>
      <w:bookmarkEnd w:id="15"/>
    </w:p>
    <w:p w14:paraId="68B09D69" w14:textId="3815FB62" w:rsidR="00A12D83" w:rsidRPr="00A12D83" w:rsidRDefault="00A12D83" w:rsidP="00E7660D">
      <w:pPr>
        <w:pStyle w:val="Reference"/>
      </w:pPr>
      <w:bookmarkStart w:id="16" w:name="_Ref351547952"/>
      <w:r w:rsidRPr="00A12D83">
        <w:t xml:space="preserve">Azuma, R., </w:t>
      </w:r>
      <w:proofErr w:type="spellStart"/>
      <w:r w:rsidRPr="00A12D83">
        <w:t>Baillot</w:t>
      </w:r>
      <w:proofErr w:type="spellEnd"/>
      <w:r w:rsidRPr="00A12D83">
        <w:t xml:space="preserve">, Y., </w:t>
      </w:r>
      <w:proofErr w:type="spellStart"/>
      <w:r w:rsidRPr="00A12D83">
        <w:t>Behringer</w:t>
      </w:r>
      <w:proofErr w:type="spellEnd"/>
      <w:r w:rsidRPr="00A12D83">
        <w:t xml:space="preserve">, R., </w:t>
      </w:r>
      <w:proofErr w:type="spellStart"/>
      <w:r w:rsidRPr="00A12D83">
        <w:t>Feiner</w:t>
      </w:r>
      <w:proofErr w:type="spellEnd"/>
      <w:r w:rsidRPr="00A12D83">
        <w:t xml:space="preserve">, S., </w:t>
      </w:r>
      <w:proofErr w:type="spellStart"/>
      <w:r w:rsidRPr="00A12D83">
        <w:t>Julier</w:t>
      </w:r>
      <w:proofErr w:type="spellEnd"/>
      <w:r w:rsidRPr="00A12D83">
        <w:t xml:space="preserve">, S., and </w:t>
      </w:r>
      <w:proofErr w:type="spellStart"/>
      <w:r w:rsidRPr="00A12D83">
        <w:t>MacIntyre</w:t>
      </w:r>
      <w:proofErr w:type="spellEnd"/>
      <w:r w:rsidRPr="00A12D83">
        <w:t xml:space="preserve">, B. 2001. Recent Advances in Augmented Reality. IEEE </w:t>
      </w:r>
      <w:proofErr w:type="spellStart"/>
      <w:r w:rsidRPr="00A12D83">
        <w:t>Comput</w:t>
      </w:r>
      <w:proofErr w:type="spellEnd"/>
      <w:r w:rsidRPr="00A12D83">
        <w:t>. Graph. Appl. 21, 6.</w:t>
      </w:r>
      <w:bookmarkEnd w:id="16"/>
    </w:p>
    <w:p w14:paraId="5A93AB32" w14:textId="3E59A509" w:rsidR="00A12D83" w:rsidRPr="00A12D83" w:rsidRDefault="00A12D83" w:rsidP="00E7660D">
      <w:pPr>
        <w:pStyle w:val="Reference"/>
      </w:pPr>
      <w:bookmarkStart w:id="17" w:name="_Ref352232780"/>
      <w:bookmarkStart w:id="18" w:name="_Ref349312273"/>
      <w:r w:rsidRPr="00A12D83">
        <w:lastRenderedPageBreak/>
        <w:t xml:space="preserve">Bier, E. A., Stone, M. C., Pier, K., Buxton, W., and </w:t>
      </w:r>
      <w:proofErr w:type="spellStart"/>
      <w:r w:rsidRPr="00A12D83">
        <w:t>DeRose</w:t>
      </w:r>
      <w:proofErr w:type="spellEnd"/>
      <w:r w:rsidRPr="00A12D83">
        <w:t xml:space="preserve">, T. D. 1993. </w:t>
      </w:r>
      <w:proofErr w:type="spellStart"/>
      <w:r w:rsidRPr="00A12D83">
        <w:t>Toolglass</w:t>
      </w:r>
      <w:proofErr w:type="spellEnd"/>
      <w:r w:rsidRPr="00A12D83">
        <w:t xml:space="preserve"> and magic lenses: the see-through interface. In Proc. SIGGRAPH '93.</w:t>
      </w:r>
      <w:bookmarkEnd w:id="17"/>
    </w:p>
    <w:p w14:paraId="30F5D8EA" w14:textId="2828516F" w:rsidR="00A12D83" w:rsidRPr="00A12D83" w:rsidRDefault="00A12D83" w:rsidP="00940569">
      <w:pPr>
        <w:pStyle w:val="Reference"/>
      </w:pPr>
      <w:bookmarkStart w:id="19" w:name="_Ref352948081"/>
      <w:proofErr w:type="spellStart"/>
      <w:r w:rsidRPr="00A12D83">
        <w:t>Bimber</w:t>
      </w:r>
      <w:proofErr w:type="spellEnd"/>
      <w:r w:rsidRPr="00A12D83">
        <w:t xml:space="preserve">, O. and </w:t>
      </w:r>
      <w:proofErr w:type="spellStart"/>
      <w:r w:rsidRPr="00A12D83">
        <w:t>Raskar</w:t>
      </w:r>
      <w:proofErr w:type="spellEnd"/>
      <w:r w:rsidRPr="00A12D83">
        <w:t>, R. 2005. Spatial Augmented Reality: Merging Real and Virtual Worlds. A. K. Peters, Ltd., USA.</w:t>
      </w:r>
      <w:bookmarkEnd w:id="18"/>
      <w:bookmarkEnd w:id="19"/>
    </w:p>
    <w:p w14:paraId="628F4792" w14:textId="07DB3A98" w:rsidR="00A12D83" w:rsidRPr="00A12D83" w:rsidRDefault="00A12D83" w:rsidP="00E7660D">
      <w:pPr>
        <w:pStyle w:val="Reference"/>
      </w:pPr>
      <w:bookmarkStart w:id="20" w:name="_Ref351302052"/>
      <w:r w:rsidRPr="00A12D83">
        <w:t xml:space="preserve">Corning Incorporated. (2013, March 17). A Day Made of Glass 2: Unpacked. The Story </w:t>
      </w:r>
      <w:proofErr w:type="gramStart"/>
      <w:r w:rsidRPr="00A12D83">
        <w:t>Behind</w:t>
      </w:r>
      <w:proofErr w:type="gramEnd"/>
      <w:r w:rsidRPr="00A12D83">
        <w:t xml:space="preserve"> Corning's Vision. (2012) [Video file]. Retrieved from http://www.youtube. </w:t>
      </w:r>
      <w:proofErr w:type="gramStart"/>
      <w:r w:rsidRPr="00A12D83">
        <w:t>com/</w:t>
      </w:r>
      <w:proofErr w:type="spellStart"/>
      <w:r w:rsidRPr="00A12D83">
        <w:t>watch?</w:t>
      </w:r>
      <w:proofErr w:type="gramEnd"/>
      <w:r w:rsidRPr="00A12D83">
        <w:t>v</w:t>
      </w:r>
      <w:proofErr w:type="spellEnd"/>
      <w:r w:rsidRPr="00A12D83">
        <w:t>=X-</w:t>
      </w:r>
      <w:proofErr w:type="spellStart"/>
      <w:r w:rsidRPr="00A12D83">
        <w:t>GXO_urMow</w:t>
      </w:r>
      <w:proofErr w:type="spellEnd"/>
      <w:r w:rsidRPr="00A12D83">
        <w:t>.</w:t>
      </w:r>
      <w:bookmarkEnd w:id="20"/>
      <w:r w:rsidRPr="00A12D83">
        <w:t xml:space="preserve"> </w:t>
      </w:r>
    </w:p>
    <w:p w14:paraId="2DB99F94" w14:textId="00639DDC" w:rsidR="00A12D83" w:rsidRDefault="00A12D83" w:rsidP="00E7660D">
      <w:pPr>
        <w:pStyle w:val="Reference"/>
      </w:pPr>
      <w:bookmarkStart w:id="21" w:name="_Ref352436583"/>
      <w:bookmarkStart w:id="22" w:name="_Ref377926876"/>
      <w:bookmarkStart w:id="23" w:name="_Ref347240938"/>
      <w:proofErr w:type="spellStart"/>
      <w:r w:rsidRPr="00A12D83">
        <w:t>Dachselt</w:t>
      </w:r>
      <w:proofErr w:type="spellEnd"/>
      <w:r w:rsidRPr="00A12D83">
        <w:t>, R. and Al-</w:t>
      </w:r>
      <w:proofErr w:type="spellStart"/>
      <w:r w:rsidRPr="00A12D83">
        <w:t>Saiegh</w:t>
      </w:r>
      <w:proofErr w:type="spellEnd"/>
      <w:r w:rsidRPr="00A12D83">
        <w:t>, S. Interacting with printed books using digital pens and smart mobile projection. In Proc. of the Workshop on Mobile and Personal Projection (MP2) @ ACM CHI 2011, 2011</w:t>
      </w:r>
      <w:bookmarkEnd w:id="21"/>
      <w:r w:rsidRPr="00A12D83">
        <w:t>.</w:t>
      </w:r>
      <w:bookmarkEnd w:id="22"/>
    </w:p>
    <w:p w14:paraId="54C902D8" w14:textId="37B05F4D" w:rsidR="00874ED8" w:rsidRPr="00A12D83" w:rsidRDefault="00874ED8" w:rsidP="00940569">
      <w:pPr>
        <w:pStyle w:val="Reference"/>
      </w:pPr>
      <w:bookmarkStart w:id="24" w:name="_Ref385952351"/>
      <w:proofErr w:type="spellStart"/>
      <w:r w:rsidRPr="00874ED8">
        <w:t>Hincapié</w:t>
      </w:r>
      <w:proofErr w:type="spellEnd"/>
      <w:r w:rsidRPr="00874ED8">
        <w:t xml:space="preserve">-Ramos, J.D., </w:t>
      </w:r>
      <w:proofErr w:type="spellStart"/>
      <w:r w:rsidRPr="00874ED8">
        <w:t>Roscher</w:t>
      </w:r>
      <w:proofErr w:type="spellEnd"/>
      <w:r w:rsidRPr="00874ED8">
        <w:t xml:space="preserve">, S., Büschel, W., </w:t>
      </w:r>
      <w:proofErr w:type="spellStart"/>
      <w:r w:rsidRPr="00874ED8">
        <w:t>Kister</w:t>
      </w:r>
      <w:proofErr w:type="spellEnd"/>
      <w:r w:rsidRPr="00874ED8">
        <w:t xml:space="preserve">, U., </w:t>
      </w:r>
      <w:proofErr w:type="spellStart"/>
      <w:r w:rsidRPr="00874ED8">
        <w:t>Dachselt</w:t>
      </w:r>
      <w:proofErr w:type="spellEnd"/>
      <w:r w:rsidRPr="00874ED8">
        <w:t xml:space="preserve">, R. and </w:t>
      </w:r>
      <w:proofErr w:type="spellStart"/>
      <w:r w:rsidRPr="00874ED8">
        <w:t>Irani</w:t>
      </w:r>
      <w:proofErr w:type="spellEnd"/>
      <w:r w:rsidRPr="00874ED8">
        <w:t xml:space="preserve">, P. 2014. </w:t>
      </w:r>
      <w:proofErr w:type="spellStart"/>
      <w:proofErr w:type="gramStart"/>
      <w:r w:rsidRPr="00874ED8">
        <w:t>tPad</w:t>
      </w:r>
      <w:proofErr w:type="spellEnd"/>
      <w:proofErr w:type="gramEnd"/>
      <w:r w:rsidRPr="00874ED8">
        <w:t>: Designing Transparent-Display Mobile Interactions. In Proc. DIS ’14. ACM.</w:t>
      </w:r>
      <w:bookmarkEnd w:id="24"/>
      <w:r w:rsidR="00CA6D70">
        <w:t xml:space="preserve"> </w:t>
      </w:r>
    </w:p>
    <w:p w14:paraId="452BCE0D" w14:textId="08ABA83A" w:rsidR="00A12D83" w:rsidRDefault="00435521" w:rsidP="007E6157">
      <w:pPr>
        <w:pStyle w:val="Reference"/>
      </w:pPr>
      <w:bookmarkStart w:id="25" w:name="_Ref347240945"/>
      <w:bookmarkStart w:id="26" w:name="_Ref377743071"/>
      <w:bookmarkEnd w:id="23"/>
      <w:proofErr w:type="spellStart"/>
      <w:r>
        <w:t>Iwamura</w:t>
      </w:r>
      <w:proofErr w:type="spellEnd"/>
      <w:r>
        <w:t xml:space="preserve">, M., </w:t>
      </w:r>
      <w:proofErr w:type="spellStart"/>
      <w:r>
        <w:t>Nakai</w:t>
      </w:r>
      <w:proofErr w:type="spellEnd"/>
      <w:r>
        <w:t xml:space="preserve">, T., and </w:t>
      </w:r>
      <w:proofErr w:type="spellStart"/>
      <w:r>
        <w:t>Kise</w:t>
      </w:r>
      <w:proofErr w:type="spellEnd"/>
      <w:r>
        <w:t xml:space="preserve">, K. </w:t>
      </w:r>
      <w:r w:rsidRPr="00435521">
        <w:t>2007. Improvement of Retrieval Speed and Required Amount of Memory for Geometric Hashing by Combining Local Invariants. In</w:t>
      </w:r>
      <w:r>
        <w:t xml:space="preserve"> Proc.</w:t>
      </w:r>
      <w:r w:rsidRPr="00435521">
        <w:t xml:space="preserve"> BMVC</w:t>
      </w:r>
      <w:r w:rsidR="006960AE">
        <w:t xml:space="preserve"> '07</w:t>
      </w:r>
      <w:r w:rsidRPr="00435521">
        <w:t>.</w:t>
      </w:r>
      <w:bookmarkEnd w:id="25"/>
      <w:bookmarkEnd w:id="26"/>
    </w:p>
    <w:p w14:paraId="3C8CA808" w14:textId="07C6A1D8" w:rsidR="00FE5ECA" w:rsidRDefault="00FE5ECA" w:rsidP="00E7660D">
      <w:pPr>
        <w:pStyle w:val="Reference"/>
      </w:pPr>
      <w:bookmarkStart w:id="27" w:name="_Ref364250785"/>
      <w:bookmarkStart w:id="28" w:name="_Ref377659601"/>
      <w:r>
        <w:t>Kim, K., and</w:t>
      </w:r>
      <w:r w:rsidRPr="00A66E32">
        <w:t xml:space="preserve"> </w:t>
      </w:r>
      <w:proofErr w:type="spellStart"/>
      <w:r w:rsidRPr="00A66E32">
        <w:t>Elmqvist</w:t>
      </w:r>
      <w:proofErr w:type="spellEnd"/>
      <w:r w:rsidRPr="00A66E32">
        <w:t>, N. 2012. Embodied lenses for collaborative visual queries on tabletop displays. I</w:t>
      </w:r>
      <w:r w:rsidR="00940569">
        <w:t>nformation Visualization, 11(4)</w:t>
      </w:r>
      <w:r w:rsidRPr="00A66E32">
        <w:t>.</w:t>
      </w:r>
      <w:bookmarkEnd w:id="27"/>
      <w:bookmarkEnd w:id="28"/>
    </w:p>
    <w:p w14:paraId="7B17168A" w14:textId="0B37FC75" w:rsidR="009F651C" w:rsidRDefault="009F651C" w:rsidP="00E7660D">
      <w:pPr>
        <w:pStyle w:val="Reference"/>
      </w:pPr>
      <w:bookmarkStart w:id="29" w:name="_Ref363414926"/>
      <w:bookmarkStart w:id="30" w:name="_Ref366069787"/>
      <w:bookmarkStart w:id="31" w:name="_Ref377660469"/>
      <w:r w:rsidRPr="00315C84">
        <w:t>Lee,</w:t>
      </w:r>
      <w:r>
        <w:t xml:space="preserve"> J.H.,</w:t>
      </w:r>
      <w:r w:rsidRPr="00315C84">
        <w:t xml:space="preserve"> </w:t>
      </w:r>
      <w:proofErr w:type="spellStart"/>
      <w:r w:rsidRPr="00315C84">
        <w:t>Bae</w:t>
      </w:r>
      <w:proofErr w:type="spellEnd"/>
      <w:r w:rsidRPr="00315C84">
        <w:t>,</w:t>
      </w:r>
      <w:r>
        <w:t xml:space="preserve"> S.H.,</w:t>
      </w:r>
      <w:r w:rsidRPr="00315C84">
        <w:t xml:space="preserve"> Jung,</w:t>
      </w:r>
      <w:r>
        <w:t xml:space="preserve"> J.,</w:t>
      </w:r>
      <w:r w:rsidRPr="00315C84">
        <w:t xml:space="preserve"> and Choi</w:t>
      </w:r>
      <w:r>
        <w:t>, H</w:t>
      </w:r>
      <w:r w:rsidRPr="00315C84">
        <w:t xml:space="preserve">. 2012. Transparent display interaction </w:t>
      </w:r>
      <w:r>
        <w:t>without binocular parallax. In A</w:t>
      </w:r>
      <w:r w:rsidR="00940569">
        <w:t>dj.</w:t>
      </w:r>
      <w:r w:rsidRPr="00315C84">
        <w:t xml:space="preserve"> </w:t>
      </w:r>
      <w:r>
        <w:t>P</w:t>
      </w:r>
      <w:r w:rsidRPr="00315C84">
        <w:t>roc</w:t>
      </w:r>
      <w:r>
        <w:t xml:space="preserve">. </w:t>
      </w:r>
      <w:r w:rsidRPr="00315C84">
        <w:t xml:space="preserve">UIST </w:t>
      </w:r>
      <w:r>
        <w:t>'12</w:t>
      </w:r>
      <w:r w:rsidRPr="00315C84">
        <w:t xml:space="preserve">. </w:t>
      </w:r>
      <w:r>
        <w:t>ACM</w:t>
      </w:r>
      <w:bookmarkEnd w:id="29"/>
      <w:r>
        <w:t>.</w:t>
      </w:r>
      <w:bookmarkEnd w:id="30"/>
      <w:bookmarkEnd w:id="31"/>
    </w:p>
    <w:p w14:paraId="3FC8B1F5" w14:textId="6A6BB880" w:rsidR="00E4108B" w:rsidRPr="00A12D83" w:rsidRDefault="00E4108B" w:rsidP="00E4108B">
      <w:pPr>
        <w:pStyle w:val="Reference"/>
      </w:pPr>
      <w:bookmarkStart w:id="32" w:name="_Ref377935313"/>
      <w:r>
        <w:t xml:space="preserve">Liao, C., Liu, Q., </w:t>
      </w:r>
      <w:proofErr w:type="spellStart"/>
      <w:r>
        <w:t>Liew</w:t>
      </w:r>
      <w:proofErr w:type="spellEnd"/>
      <w:r>
        <w:t xml:space="preserve">, B., and Wilcox, L. </w:t>
      </w:r>
      <w:r w:rsidRPr="00E4108B">
        <w:t>2010. Pacer: fine-grained interactive paper via camera-touch hybrid gestures on a cell phone. In Proc</w:t>
      </w:r>
      <w:r>
        <w:t xml:space="preserve">. </w:t>
      </w:r>
      <w:r w:rsidRPr="00E4108B">
        <w:t>CHI</w:t>
      </w:r>
      <w:r>
        <w:t xml:space="preserve"> '</w:t>
      </w:r>
      <w:r w:rsidRPr="00A12D83">
        <w:t>1</w:t>
      </w:r>
      <w:r>
        <w:t>0</w:t>
      </w:r>
      <w:r w:rsidRPr="00E4108B">
        <w:t>. ACM.</w:t>
      </w:r>
      <w:bookmarkEnd w:id="32"/>
    </w:p>
    <w:p w14:paraId="115FC75E" w14:textId="4191F911" w:rsidR="00A12D83" w:rsidRDefault="00A12D83" w:rsidP="00E7660D">
      <w:pPr>
        <w:pStyle w:val="Reference"/>
      </w:pPr>
      <w:bookmarkStart w:id="33" w:name="_Ref352691139"/>
      <w:r w:rsidRPr="00A12D83">
        <w:t xml:space="preserve">Mackay, W.E., </w:t>
      </w:r>
      <w:proofErr w:type="spellStart"/>
      <w:r w:rsidRPr="00A12D83">
        <w:t>Pothier</w:t>
      </w:r>
      <w:proofErr w:type="spellEnd"/>
      <w:r w:rsidRPr="00A12D83">
        <w:t xml:space="preserve">, G., </w:t>
      </w:r>
      <w:proofErr w:type="spellStart"/>
      <w:r w:rsidRPr="00A12D83">
        <w:t>Letondal</w:t>
      </w:r>
      <w:proofErr w:type="spellEnd"/>
      <w:r w:rsidRPr="00A12D83">
        <w:t xml:space="preserve">, C., </w:t>
      </w:r>
      <w:proofErr w:type="spellStart"/>
      <w:r w:rsidRPr="00A12D83">
        <w:t>Bøegh</w:t>
      </w:r>
      <w:proofErr w:type="spellEnd"/>
      <w:r w:rsidRPr="00A12D83">
        <w:t xml:space="preserve">, K., and </w:t>
      </w:r>
      <w:proofErr w:type="spellStart"/>
      <w:r w:rsidRPr="00A12D83">
        <w:t>Sørensen</w:t>
      </w:r>
      <w:proofErr w:type="spellEnd"/>
      <w:r w:rsidRPr="00A12D83">
        <w:t>, H.E. 2002. The missing link: augmenting biology laboratory notebooks. In Proc. UIST '02. ACM.</w:t>
      </w:r>
      <w:bookmarkEnd w:id="33"/>
    </w:p>
    <w:p w14:paraId="22701FF1" w14:textId="180CD09A" w:rsidR="004F3857" w:rsidRPr="00A12D83" w:rsidRDefault="004F3857" w:rsidP="004F3857">
      <w:pPr>
        <w:pStyle w:val="Reference"/>
      </w:pPr>
      <w:bookmarkStart w:id="34" w:name="_Ref382225729"/>
      <w:r w:rsidRPr="004F3857">
        <w:t>Maeda</w:t>
      </w:r>
      <w:r>
        <w:t>, A.</w:t>
      </w:r>
      <w:r w:rsidRPr="004F3857">
        <w:t>, Hara,</w:t>
      </w:r>
      <w:r>
        <w:t xml:space="preserve"> K.,</w:t>
      </w:r>
      <w:r w:rsidRPr="004F3857">
        <w:t xml:space="preserve"> Kobayashi, </w:t>
      </w:r>
      <w:r>
        <w:t xml:space="preserve">M., </w:t>
      </w:r>
      <w:r w:rsidRPr="004F3857">
        <w:t xml:space="preserve">and </w:t>
      </w:r>
      <w:r>
        <w:t xml:space="preserve">Abe, M. </w:t>
      </w:r>
      <w:r w:rsidRPr="004F3857">
        <w:t>2011. "</w:t>
      </w:r>
      <w:proofErr w:type="spellStart"/>
      <w:r w:rsidRPr="004F3857">
        <w:t>ClearPlate</w:t>
      </w:r>
      <w:proofErr w:type="spellEnd"/>
      <w:r w:rsidRPr="004F3857">
        <w:t xml:space="preserve">" for capturing printed information: a scanner and viewfinder in one optical unit. In </w:t>
      </w:r>
      <w:proofErr w:type="spellStart"/>
      <w:r w:rsidRPr="004F3857">
        <w:t>Proc</w:t>
      </w:r>
      <w:proofErr w:type="spellEnd"/>
      <w:r>
        <w:t xml:space="preserve"> </w:t>
      </w:r>
      <w:r w:rsidRPr="004F3857">
        <w:t>CHI '11. ACM</w:t>
      </w:r>
      <w:r>
        <w:t>.</w:t>
      </w:r>
      <w:bookmarkEnd w:id="34"/>
    </w:p>
    <w:p w14:paraId="42861C45" w14:textId="3EAB6C1A" w:rsidR="00A12D83" w:rsidRPr="00A12D83" w:rsidRDefault="00A12D83" w:rsidP="007E6157">
      <w:pPr>
        <w:pStyle w:val="Reference"/>
      </w:pPr>
      <w:bookmarkStart w:id="35" w:name="_Ref352437419"/>
      <w:proofErr w:type="spellStart"/>
      <w:r w:rsidRPr="00A12D83">
        <w:t>Matulic</w:t>
      </w:r>
      <w:proofErr w:type="spellEnd"/>
      <w:r w:rsidRPr="00A12D83">
        <w:t>, F., and Norrie, M. C. Supporting active reading on pen and touch-operated tabletops. In Proc. AVI '12. 2012</w:t>
      </w:r>
      <w:bookmarkEnd w:id="35"/>
      <w:r w:rsidR="007E6157">
        <w:t>.</w:t>
      </w:r>
      <w:r w:rsidRPr="00A12D83">
        <w:t xml:space="preserve"> </w:t>
      </w:r>
    </w:p>
    <w:p w14:paraId="2DF753FE" w14:textId="515EF836" w:rsidR="00A12D83" w:rsidRDefault="00A12D83" w:rsidP="00E7660D">
      <w:pPr>
        <w:pStyle w:val="Reference"/>
      </w:pPr>
      <w:bookmarkStart w:id="36" w:name="_Ref352222291"/>
      <w:proofErr w:type="spellStart"/>
      <w:r w:rsidRPr="00A12D83">
        <w:t>Ohtani</w:t>
      </w:r>
      <w:proofErr w:type="spellEnd"/>
      <w:r w:rsidRPr="00A12D83">
        <w:t xml:space="preserve">, T., </w:t>
      </w:r>
      <w:proofErr w:type="spellStart"/>
      <w:r w:rsidRPr="00A12D83">
        <w:t>Hashida</w:t>
      </w:r>
      <w:proofErr w:type="spellEnd"/>
      <w:r w:rsidRPr="00A12D83">
        <w:t xml:space="preserve">, T., </w:t>
      </w:r>
      <w:proofErr w:type="spellStart"/>
      <w:r w:rsidRPr="00A12D83">
        <w:t>Kakehi</w:t>
      </w:r>
      <w:proofErr w:type="spellEnd"/>
      <w:r w:rsidRPr="00A12D83">
        <w:t xml:space="preserve">, Y., and </w:t>
      </w:r>
      <w:proofErr w:type="spellStart"/>
      <w:r w:rsidRPr="00A12D83">
        <w:t>Naemura</w:t>
      </w:r>
      <w:proofErr w:type="spellEnd"/>
      <w:r w:rsidRPr="00A12D83">
        <w:t>, T. 2011. Comparison of front touch and back touch while using transparent double-sided touch display. In ACM SIGGRAPH 2011 Posters (SIGGRAPH '11). ACM, 2011.</w:t>
      </w:r>
      <w:bookmarkEnd w:id="36"/>
    </w:p>
    <w:p w14:paraId="045DF159" w14:textId="4365167E" w:rsidR="00822ABB" w:rsidRPr="00A12D83" w:rsidRDefault="00822ABB" w:rsidP="00822ABB">
      <w:pPr>
        <w:pStyle w:val="Reference"/>
      </w:pPr>
      <w:bookmarkStart w:id="37" w:name="_Ref382225176"/>
      <w:proofErr w:type="spellStart"/>
      <w:r w:rsidRPr="00822ABB">
        <w:t>Olwal</w:t>
      </w:r>
      <w:proofErr w:type="spellEnd"/>
      <w:r>
        <w:t>, A.</w:t>
      </w:r>
      <w:r w:rsidRPr="00822ABB">
        <w:t xml:space="preserve"> and </w:t>
      </w:r>
      <w:proofErr w:type="spellStart"/>
      <w:r w:rsidRPr="00822ABB">
        <w:t>Feiner</w:t>
      </w:r>
      <w:proofErr w:type="spellEnd"/>
      <w:r>
        <w:t xml:space="preserve">, S. </w:t>
      </w:r>
      <w:r w:rsidRPr="00822ABB">
        <w:t>2009. Spatially aware handhelds for high-precision tangible interaction with large displays. In Proc</w:t>
      </w:r>
      <w:r>
        <w:t xml:space="preserve">. </w:t>
      </w:r>
      <w:r w:rsidRPr="00822ABB">
        <w:t>TEI '09. ACM</w:t>
      </w:r>
      <w:r>
        <w:t>.</w:t>
      </w:r>
      <w:bookmarkEnd w:id="37"/>
    </w:p>
    <w:p w14:paraId="23008E0B" w14:textId="181CC8AD" w:rsidR="00A12D83" w:rsidRDefault="00A12D83" w:rsidP="00E7660D">
      <w:pPr>
        <w:pStyle w:val="Reference"/>
      </w:pPr>
      <w:bookmarkStart w:id="38" w:name="_Ref352437073"/>
      <w:r w:rsidRPr="00A12D83">
        <w:t xml:space="preserve">Price, M. N., </w:t>
      </w:r>
      <w:proofErr w:type="spellStart"/>
      <w:r w:rsidRPr="00A12D83">
        <w:t>Schilit</w:t>
      </w:r>
      <w:proofErr w:type="spellEnd"/>
      <w:r w:rsidRPr="00A12D83">
        <w:t xml:space="preserve">, B. N. and </w:t>
      </w:r>
      <w:proofErr w:type="spellStart"/>
      <w:r w:rsidRPr="00A12D83">
        <w:t>Golovchinsky</w:t>
      </w:r>
      <w:proofErr w:type="spellEnd"/>
      <w:r w:rsidRPr="00A12D83">
        <w:t xml:space="preserve">, G. 1998. </w:t>
      </w:r>
      <w:proofErr w:type="spellStart"/>
      <w:r w:rsidRPr="00A12D83">
        <w:t>Xlibris</w:t>
      </w:r>
      <w:proofErr w:type="spellEnd"/>
      <w:r w:rsidRPr="00A12D83">
        <w:t>: the active reading machine. In Proc. CHI 98</w:t>
      </w:r>
      <w:bookmarkStart w:id="39" w:name="_Ref352144231"/>
      <w:r w:rsidRPr="00A12D83">
        <w:t>.</w:t>
      </w:r>
      <w:bookmarkEnd w:id="38"/>
      <w:r w:rsidR="007C5F09">
        <w:t xml:space="preserve"> ACM.</w:t>
      </w:r>
    </w:p>
    <w:p w14:paraId="67560400" w14:textId="234B53B7" w:rsidR="00AC1987" w:rsidRDefault="00AC1987" w:rsidP="00AC1987">
      <w:pPr>
        <w:pStyle w:val="Reference"/>
      </w:pPr>
      <w:bookmarkStart w:id="40" w:name="_Ref382225580"/>
      <w:r w:rsidRPr="00AC1987">
        <w:t>Reilly,</w:t>
      </w:r>
      <w:r>
        <w:t xml:space="preserve"> D., </w:t>
      </w:r>
      <w:r w:rsidRPr="00AC1987">
        <w:t>Rodgers,</w:t>
      </w:r>
      <w:r>
        <w:t xml:space="preserve"> M., </w:t>
      </w:r>
      <w:r w:rsidRPr="00AC1987">
        <w:t>Argue,</w:t>
      </w:r>
      <w:r>
        <w:t xml:space="preserve"> R.,</w:t>
      </w:r>
      <w:r w:rsidRPr="00AC1987">
        <w:t xml:space="preserve"> </w:t>
      </w:r>
      <w:proofErr w:type="spellStart"/>
      <w:r w:rsidRPr="00AC1987">
        <w:t>Nunes</w:t>
      </w:r>
      <w:proofErr w:type="spellEnd"/>
      <w:r w:rsidRPr="00AC1987">
        <w:t>,</w:t>
      </w:r>
      <w:r>
        <w:t xml:space="preserve"> M.,</w:t>
      </w:r>
      <w:r w:rsidRPr="00AC1987">
        <w:t xml:space="preserve"> and Inkpen</w:t>
      </w:r>
      <w:r>
        <w:t>, K</w:t>
      </w:r>
      <w:r w:rsidRPr="00AC1987">
        <w:t>. 2006. Marked-up maps: combining paper maps and electronic information resources.</w:t>
      </w:r>
      <w:r w:rsidR="003F1171">
        <w:t xml:space="preserve"> In</w:t>
      </w:r>
      <w:r w:rsidRPr="00AC1987">
        <w:t xml:space="preserve"> Personal Ubiquitous Comput</w:t>
      </w:r>
      <w:r>
        <w:t>ing.</w:t>
      </w:r>
      <w:bookmarkEnd w:id="40"/>
    </w:p>
    <w:p w14:paraId="69E46331" w14:textId="1BD7562B" w:rsidR="004D555E" w:rsidRPr="00A12D83" w:rsidRDefault="004D555E" w:rsidP="004D555E">
      <w:pPr>
        <w:pStyle w:val="Reference"/>
      </w:pPr>
      <w:bookmarkStart w:id="41" w:name="_Ref377731328"/>
      <w:proofErr w:type="spellStart"/>
      <w:r w:rsidRPr="004D555E">
        <w:t>Reitmayr</w:t>
      </w:r>
      <w:proofErr w:type="spellEnd"/>
      <w:r w:rsidRPr="004D555E">
        <w:t>,</w:t>
      </w:r>
      <w:r>
        <w:t xml:space="preserve"> G.,</w:t>
      </w:r>
      <w:r w:rsidRPr="004D555E">
        <w:t xml:space="preserve"> </w:t>
      </w:r>
      <w:proofErr w:type="spellStart"/>
      <w:r w:rsidRPr="004D555E">
        <w:t>Eade</w:t>
      </w:r>
      <w:proofErr w:type="spellEnd"/>
      <w:r w:rsidRPr="004D555E">
        <w:t xml:space="preserve">, </w:t>
      </w:r>
      <w:r>
        <w:t xml:space="preserve">E., </w:t>
      </w:r>
      <w:r w:rsidRPr="004D555E">
        <w:t>and Drummond</w:t>
      </w:r>
      <w:r>
        <w:t>, T</w:t>
      </w:r>
      <w:r w:rsidRPr="004D555E">
        <w:t xml:space="preserve">. 2005. </w:t>
      </w:r>
      <w:proofErr w:type="spellStart"/>
      <w:r w:rsidRPr="004D555E">
        <w:t>Localisation</w:t>
      </w:r>
      <w:proofErr w:type="spellEnd"/>
      <w:r w:rsidRPr="004D555E">
        <w:t xml:space="preserve"> and Interaction for Augmented Maps. In Proc</w:t>
      </w:r>
      <w:r>
        <w:t xml:space="preserve">. </w:t>
      </w:r>
      <w:r w:rsidRPr="004D555E">
        <w:t>ISMAR '05</w:t>
      </w:r>
      <w:r>
        <w:t>. IEEE.</w:t>
      </w:r>
      <w:bookmarkEnd w:id="41"/>
    </w:p>
    <w:p w14:paraId="79BE3DEB" w14:textId="2F117C6D" w:rsidR="00A12D83" w:rsidRDefault="00A12D83" w:rsidP="00E7660D">
      <w:pPr>
        <w:pStyle w:val="Reference"/>
      </w:pPr>
      <w:bookmarkStart w:id="42" w:name="_Ref352661203"/>
      <w:bookmarkStart w:id="43" w:name="_Ref377926925"/>
      <w:bookmarkEnd w:id="39"/>
      <w:proofErr w:type="spellStart"/>
      <w:r w:rsidRPr="00A12D83">
        <w:t>Schilit</w:t>
      </w:r>
      <w:proofErr w:type="spellEnd"/>
      <w:r w:rsidRPr="00A12D83">
        <w:t xml:space="preserve">, B., </w:t>
      </w:r>
      <w:proofErr w:type="spellStart"/>
      <w:r w:rsidRPr="00A12D83">
        <w:t>Golovchinsky</w:t>
      </w:r>
      <w:proofErr w:type="spellEnd"/>
      <w:r w:rsidRPr="00A12D83">
        <w:t>, G., and Price, M. Beyond paper: supporting active reading with free form digital ink annotations. In Proc. CHI '98, pp 249-256</w:t>
      </w:r>
      <w:bookmarkEnd w:id="42"/>
      <w:r w:rsidR="00FE5ECA">
        <w:t>.</w:t>
      </w:r>
      <w:bookmarkEnd w:id="43"/>
    </w:p>
    <w:p w14:paraId="125A4886" w14:textId="4CDF1C0B" w:rsidR="00FE5ECA" w:rsidRDefault="00FE5ECA" w:rsidP="00E7660D">
      <w:pPr>
        <w:pStyle w:val="Reference"/>
      </w:pPr>
      <w:bookmarkStart w:id="44" w:name="_Ref366578825"/>
      <w:bookmarkStart w:id="45" w:name="_Ref377659612"/>
      <w:r w:rsidRPr="00073D6E">
        <w:rPr>
          <w:lang w:val="de-DE"/>
        </w:rPr>
        <w:t xml:space="preserve">Schmalstieg, D., Encarnação, L. M., and Szalavári, Z. 1999. </w:t>
      </w:r>
      <w:r w:rsidRPr="00157AF3">
        <w:t>Using transparent props for interaction with the virtual table. In Proc</w:t>
      </w:r>
      <w:r>
        <w:t xml:space="preserve">. </w:t>
      </w:r>
      <w:r w:rsidRPr="00157AF3">
        <w:t>I3D '99</w:t>
      </w:r>
      <w:r>
        <w:t>.</w:t>
      </w:r>
      <w:r w:rsidRPr="00157AF3">
        <w:t xml:space="preserve"> ACM.</w:t>
      </w:r>
      <w:bookmarkEnd w:id="44"/>
      <w:bookmarkEnd w:id="45"/>
    </w:p>
    <w:p w14:paraId="2C9D02BD" w14:textId="26439F8C" w:rsidR="002A4710" w:rsidRPr="00A12D83" w:rsidRDefault="002A4710" w:rsidP="00E7660D">
      <w:pPr>
        <w:pStyle w:val="Reference"/>
      </w:pPr>
      <w:bookmarkStart w:id="46" w:name="_Ref366842942"/>
      <w:bookmarkStart w:id="47" w:name="_Ref377729875"/>
      <w:r w:rsidRPr="00912E60">
        <w:t>Sharma,</w:t>
      </w:r>
      <w:r>
        <w:t xml:space="preserve"> A.,</w:t>
      </w:r>
      <w:r w:rsidRPr="00912E60">
        <w:t xml:space="preserve"> Liu,</w:t>
      </w:r>
      <w:r>
        <w:t xml:space="preserve"> </w:t>
      </w:r>
      <w:r w:rsidRPr="00912E60">
        <w:t>L</w:t>
      </w:r>
      <w:r>
        <w:t>.,</w:t>
      </w:r>
      <w:r w:rsidRPr="00912E60">
        <w:t xml:space="preserve"> </w:t>
      </w:r>
      <w:r>
        <w:t xml:space="preserve">and </w:t>
      </w:r>
      <w:proofErr w:type="spellStart"/>
      <w:r w:rsidRPr="00912E60">
        <w:t>Maes</w:t>
      </w:r>
      <w:proofErr w:type="spellEnd"/>
      <w:r>
        <w:t>, P</w:t>
      </w:r>
      <w:r w:rsidRPr="00912E60">
        <w:t>.</w:t>
      </w:r>
      <w:r>
        <w:t xml:space="preserve"> 2013.</w:t>
      </w:r>
      <w:r w:rsidRPr="00912E60">
        <w:t xml:space="preserve"> </w:t>
      </w:r>
      <w:proofErr w:type="spellStart"/>
      <w:r w:rsidRPr="00912E60">
        <w:t>Glassified</w:t>
      </w:r>
      <w:proofErr w:type="spellEnd"/>
      <w:r w:rsidRPr="00912E60">
        <w:t>: An Augmented Ruler based on a Transparent Display for Real-time Interactions with Paper</w:t>
      </w:r>
      <w:r>
        <w:t>. I</w:t>
      </w:r>
      <w:r w:rsidRPr="00912E60">
        <w:t xml:space="preserve">n </w:t>
      </w:r>
      <w:r>
        <w:t>P</w:t>
      </w:r>
      <w:r w:rsidRPr="00912E60">
        <w:t>roc</w:t>
      </w:r>
      <w:r>
        <w:t>.</w:t>
      </w:r>
      <w:r w:rsidRPr="00912E60">
        <w:t xml:space="preserve"> </w:t>
      </w:r>
      <w:r>
        <w:t xml:space="preserve">UIST </w:t>
      </w:r>
      <w:r w:rsidRPr="00157AF3">
        <w:t>'</w:t>
      </w:r>
      <w:r>
        <w:t>13 Demos.</w:t>
      </w:r>
      <w:bookmarkEnd w:id="46"/>
      <w:bookmarkEnd w:id="47"/>
    </w:p>
    <w:p w14:paraId="1E7EE022" w14:textId="0B4C97A1" w:rsidR="00A12D83" w:rsidRDefault="00A12D83" w:rsidP="00E7660D">
      <w:pPr>
        <w:pStyle w:val="Reference"/>
      </w:pPr>
      <w:bookmarkStart w:id="48" w:name="_Ref352233107"/>
      <w:bookmarkStart w:id="49" w:name="_Ref377660803"/>
      <w:bookmarkStart w:id="50" w:name="_Ref351302055"/>
      <w:r w:rsidRPr="00A12D83">
        <w:rPr>
          <w:lang w:val="de-DE"/>
        </w:rPr>
        <w:t xml:space="preserve">Spindler, M., Tominski, C., Schumann, H., and Dachselt, R. 2010. </w:t>
      </w:r>
      <w:r w:rsidRPr="00A12D83">
        <w:t>Tangible views for information visualization. In Proc. ITS '10.</w:t>
      </w:r>
      <w:bookmarkEnd w:id="48"/>
      <w:r w:rsidRPr="00A12D83">
        <w:t xml:space="preserve"> ACM</w:t>
      </w:r>
      <w:r w:rsidR="00E7660D">
        <w:t>.</w:t>
      </w:r>
      <w:bookmarkEnd w:id="49"/>
    </w:p>
    <w:p w14:paraId="49A71131" w14:textId="77777777" w:rsidR="00E3411A" w:rsidRDefault="007B52CF" w:rsidP="00E3411A">
      <w:pPr>
        <w:pStyle w:val="Reference"/>
      </w:pPr>
      <w:bookmarkStart w:id="51" w:name="_Ref366578038"/>
      <w:bookmarkStart w:id="52" w:name="_Ref377657828"/>
      <w:proofErr w:type="spellStart"/>
      <w:r w:rsidRPr="00874842">
        <w:t>Sridharan</w:t>
      </w:r>
      <w:proofErr w:type="spellEnd"/>
      <w:r>
        <w:t>, S.K.,</w:t>
      </w:r>
      <w:r w:rsidRPr="00874842">
        <w:t xml:space="preserve"> </w:t>
      </w:r>
      <w:proofErr w:type="spellStart"/>
      <w:r w:rsidRPr="00874842">
        <w:t>Hincapié</w:t>
      </w:r>
      <w:proofErr w:type="spellEnd"/>
      <w:r w:rsidRPr="00874842">
        <w:t>-Ramos,</w:t>
      </w:r>
      <w:r>
        <w:t xml:space="preserve"> J.D., </w:t>
      </w:r>
      <w:proofErr w:type="spellStart"/>
      <w:r w:rsidRPr="00874842">
        <w:t>Flatla</w:t>
      </w:r>
      <w:proofErr w:type="spellEnd"/>
      <w:r>
        <w:t>, D.,</w:t>
      </w:r>
      <w:r w:rsidRPr="00874842">
        <w:t xml:space="preserve"> and Irani</w:t>
      </w:r>
      <w:r>
        <w:t xml:space="preserve">, </w:t>
      </w:r>
      <w:r w:rsidRPr="00874842">
        <w:t xml:space="preserve">P. </w:t>
      </w:r>
      <w:r>
        <w:t xml:space="preserve">2013. Color </w:t>
      </w:r>
      <w:r w:rsidRPr="00874842">
        <w:t>Correction for Optical See-Through Displa</w:t>
      </w:r>
      <w:r>
        <w:t>ys Using Display Color Profiles.</w:t>
      </w:r>
      <w:r w:rsidRPr="00874842">
        <w:t xml:space="preserve"> </w:t>
      </w:r>
      <w:r>
        <w:t>I</w:t>
      </w:r>
      <w:r w:rsidRPr="00874842">
        <w:t xml:space="preserve">n </w:t>
      </w:r>
      <w:r>
        <w:t>Proc. VRST '</w:t>
      </w:r>
      <w:r w:rsidRPr="00874842">
        <w:t>13</w:t>
      </w:r>
      <w:bookmarkEnd w:id="51"/>
      <w:r>
        <w:t xml:space="preserve">. </w:t>
      </w:r>
      <w:proofErr w:type="spellStart"/>
      <w:r>
        <w:t>ACM.</w:t>
      </w:r>
      <w:bookmarkStart w:id="53" w:name="_Ref377928580"/>
      <w:bookmarkEnd w:id="52"/>
      <w:proofErr w:type="spellEnd"/>
    </w:p>
    <w:p w14:paraId="53C2DEAB" w14:textId="294B6310" w:rsidR="008B197E" w:rsidRDefault="00A12D83" w:rsidP="00E3411A">
      <w:pPr>
        <w:pStyle w:val="Reference"/>
      </w:pPr>
      <w:proofErr w:type="spellStart"/>
      <w:r w:rsidRPr="00A12D83">
        <w:t>Wigdor</w:t>
      </w:r>
      <w:proofErr w:type="spellEnd"/>
      <w:r w:rsidRPr="00A12D83">
        <w:t xml:space="preserve">, D., </w:t>
      </w:r>
      <w:proofErr w:type="spellStart"/>
      <w:r w:rsidRPr="00A12D83">
        <w:t>Forlines</w:t>
      </w:r>
      <w:proofErr w:type="spellEnd"/>
      <w:r w:rsidRPr="00A12D83">
        <w:t xml:space="preserve">, C., </w:t>
      </w:r>
      <w:proofErr w:type="spellStart"/>
      <w:r w:rsidRPr="00A12D83">
        <w:t>Baudisch</w:t>
      </w:r>
      <w:proofErr w:type="spellEnd"/>
      <w:r w:rsidRPr="00A12D83">
        <w:t>, P., Barnwell, J., and Shen C. 2007. Lucid touch: a see-through mobile device. In Proc. UIST '07. ACM</w:t>
      </w:r>
      <w:bookmarkEnd w:id="50"/>
      <w:bookmarkEnd w:id="53"/>
      <w:r w:rsidR="00E3411A">
        <w:t>.</w:t>
      </w:r>
    </w:p>
    <w:p w14:paraId="231EE31D" w14:textId="77777777" w:rsidR="00E3411A" w:rsidDel="003A79EB" w:rsidRDefault="00E3411A" w:rsidP="00E3411A">
      <w:pPr>
        <w:pStyle w:val="Reference"/>
        <w:jc w:val="both"/>
        <w:rPr>
          <w:del w:id="54" w:author="Wolfgang Büschel" w:date="2014-04-24T09:49:00Z"/>
        </w:rPr>
        <w:sectPr w:rsidR="00E3411A" w:rsidDel="003A79EB" w:rsidSect="003B4153">
          <w:type w:val="continuous"/>
          <w:pgSz w:w="12240" w:h="15840" w:code="1"/>
          <w:pgMar w:top="1080" w:right="1080" w:bottom="1440" w:left="1080" w:header="720" w:footer="720" w:gutter="0"/>
          <w:cols w:num="2" w:space="475"/>
        </w:sectPr>
      </w:pPr>
    </w:p>
    <w:p w14:paraId="75E51ADD" w14:textId="77777777" w:rsidR="008B197E" w:rsidRDefault="008B197E" w:rsidP="00E3411A">
      <w:pPr>
        <w:pStyle w:val="Paper-Title"/>
        <w:jc w:val="both"/>
      </w:pPr>
    </w:p>
    <w:sectPr w:rsidR="008B197E"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707791" w14:textId="77777777" w:rsidR="0075305F" w:rsidRDefault="0075305F">
      <w:r>
        <w:separator/>
      </w:r>
    </w:p>
  </w:endnote>
  <w:endnote w:type="continuationSeparator" w:id="0">
    <w:p w14:paraId="14BFB8EA" w14:textId="77777777" w:rsidR="0075305F" w:rsidRDefault="007530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Times">
    <w:panose1 w:val="02020603050405020304"/>
    <w:charset w:val="00"/>
    <w:family w:val="roman"/>
    <w:pitch w:val="variable"/>
    <w:sig w:usb0="E0002AFF" w:usb1="C0007841" w:usb2="00000009" w:usb3="00000000" w:csb0="000001FF" w:csb1="00000000"/>
  </w:font>
  <w:font w:name="CMBX10">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DC205E" w14:textId="77777777" w:rsidR="00112353" w:rsidRDefault="001123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D280C7" w14:textId="77777777" w:rsidR="00112353" w:rsidRDefault="001123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626BB7" w14:textId="0E5649E2" w:rsidR="00112353" w:rsidRDefault="00112353">
    <w:pPr>
      <w:pStyle w:val="Footer"/>
      <w:jc w:val="center"/>
    </w:pPr>
  </w:p>
  <w:p w14:paraId="0DCB1A62" w14:textId="77777777" w:rsidR="00112353" w:rsidRDefault="001123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C5C3E5" w14:textId="77777777" w:rsidR="0075305F" w:rsidRDefault="0075305F">
      <w:r>
        <w:separator/>
      </w:r>
    </w:p>
  </w:footnote>
  <w:footnote w:type="continuationSeparator" w:id="0">
    <w:p w14:paraId="185C4160" w14:textId="77777777" w:rsidR="0075305F" w:rsidRDefault="0075305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nsid w:val="17001F40"/>
    <w:multiLevelType w:val="hybridMultilevel"/>
    <w:tmpl w:val="C666E310"/>
    <w:lvl w:ilvl="0" w:tplc="C7DA78AC">
      <w:numFmt w:val="bullet"/>
      <w:lvlText w:val="-"/>
      <w:lvlJc w:val="left"/>
      <w:pPr>
        <w:ind w:left="720" w:hanging="360"/>
      </w:pPr>
      <w:rPr>
        <w:rFonts w:ascii="Calibri" w:eastAsiaTheme="minorHAnsi"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5A0A036E"/>
    <w:multiLevelType w:val="singleLevel"/>
    <w:tmpl w:val="A2AE8B68"/>
    <w:lvl w:ilvl="0">
      <w:start w:val="1"/>
      <w:numFmt w:val="decimal"/>
      <w:pStyle w:val="Reference"/>
      <w:lvlText w:val="%1."/>
      <w:legacy w:legacy="1" w:legacySpace="0" w:legacyIndent="144"/>
      <w:lvlJc w:val="left"/>
      <w:pPr>
        <w:ind w:left="144" w:hanging="144"/>
      </w:pPr>
    </w:lvl>
  </w:abstractNum>
  <w:abstractNum w:abstractNumId="4">
    <w:nsid w:val="6A9C2B9C"/>
    <w:multiLevelType w:val="hybridMultilevel"/>
    <w:tmpl w:val="C0727A88"/>
    <w:lvl w:ilvl="0" w:tplc="10090001">
      <w:start w:val="1"/>
      <w:numFmt w:val="bullet"/>
      <w:lvlText w:val=""/>
      <w:lvlJc w:val="left"/>
      <w:pPr>
        <w:ind w:left="2140" w:hanging="360"/>
      </w:pPr>
      <w:rPr>
        <w:rFonts w:ascii="Symbol" w:hAnsi="Symbol" w:hint="default"/>
      </w:rPr>
    </w:lvl>
    <w:lvl w:ilvl="1" w:tplc="10090003" w:tentative="1">
      <w:start w:val="1"/>
      <w:numFmt w:val="bullet"/>
      <w:lvlText w:val="o"/>
      <w:lvlJc w:val="left"/>
      <w:pPr>
        <w:ind w:left="2860" w:hanging="360"/>
      </w:pPr>
      <w:rPr>
        <w:rFonts w:ascii="Courier New" w:hAnsi="Courier New" w:cs="Courier New" w:hint="default"/>
      </w:rPr>
    </w:lvl>
    <w:lvl w:ilvl="2" w:tplc="10090005" w:tentative="1">
      <w:start w:val="1"/>
      <w:numFmt w:val="bullet"/>
      <w:lvlText w:val=""/>
      <w:lvlJc w:val="left"/>
      <w:pPr>
        <w:ind w:left="3580" w:hanging="360"/>
      </w:pPr>
      <w:rPr>
        <w:rFonts w:ascii="Wingdings" w:hAnsi="Wingdings" w:hint="default"/>
      </w:rPr>
    </w:lvl>
    <w:lvl w:ilvl="3" w:tplc="10090001" w:tentative="1">
      <w:start w:val="1"/>
      <w:numFmt w:val="bullet"/>
      <w:lvlText w:val=""/>
      <w:lvlJc w:val="left"/>
      <w:pPr>
        <w:ind w:left="4300" w:hanging="360"/>
      </w:pPr>
      <w:rPr>
        <w:rFonts w:ascii="Symbol" w:hAnsi="Symbol" w:hint="default"/>
      </w:rPr>
    </w:lvl>
    <w:lvl w:ilvl="4" w:tplc="10090003" w:tentative="1">
      <w:start w:val="1"/>
      <w:numFmt w:val="bullet"/>
      <w:lvlText w:val="o"/>
      <w:lvlJc w:val="left"/>
      <w:pPr>
        <w:ind w:left="5020" w:hanging="360"/>
      </w:pPr>
      <w:rPr>
        <w:rFonts w:ascii="Courier New" w:hAnsi="Courier New" w:cs="Courier New" w:hint="default"/>
      </w:rPr>
    </w:lvl>
    <w:lvl w:ilvl="5" w:tplc="10090005" w:tentative="1">
      <w:start w:val="1"/>
      <w:numFmt w:val="bullet"/>
      <w:lvlText w:val=""/>
      <w:lvlJc w:val="left"/>
      <w:pPr>
        <w:ind w:left="5740" w:hanging="360"/>
      </w:pPr>
      <w:rPr>
        <w:rFonts w:ascii="Wingdings" w:hAnsi="Wingdings" w:hint="default"/>
      </w:rPr>
    </w:lvl>
    <w:lvl w:ilvl="6" w:tplc="10090001" w:tentative="1">
      <w:start w:val="1"/>
      <w:numFmt w:val="bullet"/>
      <w:lvlText w:val=""/>
      <w:lvlJc w:val="left"/>
      <w:pPr>
        <w:ind w:left="6460" w:hanging="360"/>
      </w:pPr>
      <w:rPr>
        <w:rFonts w:ascii="Symbol" w:hAnsi="Symbol" w:hint="default"/>
      </w:rPr>
    </w:lvl>
    <w:lvl w:ilvl="7" w:tplc="10090003" w:tentative="1">
      <w:start w:val="1"/>
      <w:numFmt w:val="bullet"/>
      <w:lvlText w:val="o"/>
      <w:lvlJc w:val="left"/>
      <w:pPr>
        <w:ind w:left="7180" w:hanging="360"/>
      </w:pPr>
      <w:rPr>
        <w:rFonts w:ascii="Courier New" w:hAnsi="Courier New" w:cs="Courier New" w:hint="default"/>
      </w:rPr>
    </w:lvl>
    <w:lvl w:ilvl="8" w:tplc="10090005" w:tentative="1">
      <w:start w:val="1"/>
      <w:numFmt w:val="bullet"/>
      <w:lvlText w:val=""/>
      <w:lvlJc w:val="left"/>
      <w:pPr>
        <w:ind w:left="7900" w:hanging="360"/>
      </w:pPr>
      <w:rPr>
        <w:rFonts w:ascii="Wingdings" w:hAnsi="Wingdings" w:hint="default"/>
      </w:rPr>
    </w:lvl>
  </w:abstractNum>
  <w:abstractNum w:abstractNumId="5">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olfgang Büschel">
    <w15:presenceInfo w15:providerId="AD" w15:userId="S-1-5-21-2460817856-2839157660-1071344080-11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0BCC"/>
    <w:rsid w:val="000103B8"/>
    <w:rsid w:val="00012F8E"/>
    <w:rsid w:val="00016D54"/>
    <w:rsid w:val="000176D5"/>
    <w:rsid w:val="00022983"/>
    <w:rsid w:val="000355F6"/>
    <w:rsid w:val="00037D46"/>
    <w:rsid w:val="00042892"/>
    <w:rsid w:val="00057FC0"/>
    <w:rsid w:val="00073D6E"/>
    <w:rsid w:val="00082F1B"/>
    <w:rsid w:val="0009634A"/>
    <w:rsid w:val="000A3ACD"/>
    <w:rsid w:val="000B1BEC"/>
    <w:rsid w:val="000B3595"/>
    <w:rsid w:val="000B6250"/>
    <w:rsid w:val="000D1C80"/>
    <w:rsid w:val="000D3EF6"/>
    <w:rsid w:val="000D63A2"/>
    <w:rsid w:val="000E1466"/>
    <w:rsid w:val="000E4261"/>
    <w:rsid w:val="000E599E"/>
    <w:rsid w:val="000E5EFE"/>
    <w:rsid w:val="000E73CE"/>
    <w:rsid w:val="000F0B45"/>
    <w:rsid w:val="000F63F6"/>
    <w:rsid w:val="000F7D72"/>
    <w:rsid w:val="001020AA"/>
    <w:rsid w:val="00112353"/>
    <w:rsid w:val="00112EA1"/>
    <w:rsid w:val="00115A3F"/>
    <w:rsid w:val="001205A3"/>
    <w:rsid w:val="001244AA"/>
    <w:rsid w:val="0013017C"/>
    <w:rsid w:val="00130757"/>
    <w:rsid w:val="00132D32"/>
    <w:rsid w:val="00137463"/>
    <w:rsid w:val="001378B9"/>
    <w:rsid w:val="00137E2A"/>
    <w:rsid w:val="00142D15"/>
    <w:rsid w:val="00154822"/>
    <w:rsid w:val="00156D52"/>
    <w:rsid w:val="001578EE"/>
    <w:rsid w:val="00160D1E"/>
    <w:rsid w:val="00170423"/>
    <w:rsid w:val="00172159"/>
    <w:rsid w:val="00174D96"/>
    <w:rsid w:val="001806C8"/>
    <w:rsid w:val="00184FC1"/>
    <w:rsid w:val="001B6084"/>
    <w:rsid w:val="001D47D3"/>
    <w:rsid w:val="001E33DB"/>
    <w:rsid w:val="001E3D8C"/>
    <w:rsid w:val="001E4A9D"/>
    <w:rsid w:val="001F329E"/>
    <w:rsid w:val="00210891"/>
    <w:rsid w:val="00210C0F"/>
    <w:rsid w:val="00235356"/>
    <w:rsid w:val="00237B88"/>
    <w:rsid w:val="00237C9B"/>
    <w:rsid w:val="002430CA"/>
    <w:rsid w:val="0025125C"/>
    <w:rsid w:val="002518AB"/>
    <w:rsid w:val="00282530"/>
    <w:rsid w:val="00286459"/>
    <w:rsid w:val="00295DD1"/>
    <w:rsid w:val="002A03DC"/>
    <w:rsid w:val="002A2211"/>
    <w:rsid w:val="002A2F5E"/>
    <w:rsid w:val="002A4710"/>
    <w:rsid w:val="002A6678"/>
    <w:rsid w:val="002B1CDB"/>
    <w:rsid w:val="002B2BB4"/>
    <w:rsid w:val="002B2EA0"/>
    <w:rsid w:val="002C4F7D"/>
    <w:rsid w:val="002D6A57"/>
    <w:rsid w:val="0031029E"/>
    <w:rsid w:val="00313D08"/>
    <w:rsid w:val="003213C9"/>
    <w:rsid w:val="00324EA1"/>
    <w:rsid w:val="00327A4B"/>
    <w:rsid w:val="00345E3E"/>
    <w:rsid w:val="003517E4"/>
    <w:rsid w:val="00355863"/>
    <w:rsid w:val="00375299"/>
    <w:rsid w:val="003A79EB"/>
    <w:rsid w:val="003B4153"/>
    <w:rsid w:val="003B4B68"/>
    <w:rsid w:val="003C2EAB"/>
    <w:rsid w:val="003D6E23"/>
    <w:rsid w:val="003E3258"/>
    <w:rsid w:val="003E4B20"/>
    <w:rsid w:val="003F1171"/>
    <w:rsid w:val="00402228"/>
    <w:rsid w:val="004161F5"/>
    <w:rsid w:val="00432506"/>
    <w:rsid w:val="00435521"/>
    <w:rsid w:val="00454B38"/>
    <w:rsid w:val="00454CB9"/>
    <w:rsid w:val="004653C6"/>
    <w:rsid w:val="004675AF"/>
    <w:rsid w:val="00474255"/>
    <w:rsid w:val="00485DD3"/>
    <w:rsid w:val="0049141B"/>
    <w:rsid w:val="004B06E9"/>
    <w:rsid w:val="004D555E"/>
    <w:rsid w:val="004E0179"/>
    <w:rsid w:val="004E09FF"/>
    <w:rsid w:val="004E593C"/>
    <w:rsid w:val="004F239C"/>
    <w:rsid w:val="004F3857"/>
    <w:rsid w:val="004F7798"/>
    <w:rsid w:val="00502637"/>
    <w:rsid w:val="00527552"/>
    <w:rsid w:val="00537154"/>
    <w:rsid w:val="005451D1"/>
    <w:rsid w:val="00546FE5"/>
    <w:rsid w:val="005544D0"/>
    <w:rsid w:val="00556672"/>
    <w:rsid w:val="00571CED"/>
    <w:rsid w:val="005842F9"/>
    <w:rsid w:val="00597FC3"/>
    <w:rsid w:val="005A19EF"/>
    <w:rsid w:val="005A4BA2"/>
    <w:rsid w:val="005A4D44"/>
    <w:rsid w:val="005A5BE9"/>
    <w:rsid w:val="005B6A93"/>
    <w:rsid w:val="005B6F29"/>
    <w:rsid w:val="005B7CC4"/>
    <w:rsid w:val="005C14D5"/>
    <w:rsid w:val="005E1812"/>
    <w:rsid w:val="00603A4D"/>
    <w:rsid w:val="00605AD8"/>
    <w:rsid w:val="0061393F"/>
    <w:rsid w:val="0061710B"/>
    <w:rsid w:val="0062758A"/>
    <w:rsid w:val="006469F5"/>
    <w:rsid w:val="00655833"/>
    <w:rsid w:val="0066176E"/>
    <w:rsid w:val="0067278F"/>
    <w:rsid w:val="0068547D"/>
    <w:rsid w:val="0069356A"/>
    <w:rsid w:val="006960AE"/>
    <w:rsid w:val="006A044B"/>
    <w:rsid w:val="006A1FA3"/>
    <w:rsid w:val="006B2448"/>
    <w:rsid w:val="006B6F92"/>
    <w:rsid w:val="006B760C"/>
    <w:rsid w:val="006D2E85"/>
    <w:rsid w:val="006D451E"/>
    <w:rsid w:val="006D4EEA"/>
    <w:rsid w:val="006E362E"/>
    <w:rsid w:val="006E53CC"/>
    <w:rsid w:val="006E6BE0"/>
    <w:rsid w:val="007000C9"/>
    <w:rsid w:val="0071329B"/>
    <w:rsid w:val="0071645E"/>
    <w:rsid w:val="00731246"/>
    <w:rsid w:val="0075305F"/>
    <w:rsid w:val="0075445A"/>
    <w:rsid w:val="00757591"/>
    <w:rsid w:val="00763A7D"/>
    <w:rsid w:val="00774423"/>
    <w:rsid w:val="00775376"/>
    <w:rsid w:val="00775899"/>
    <w:rsid w:val="00790B08"/>
    <w:rsid w:val="00793DF2"/>
    <w:rsid w:val="007A5FE8"/>
    <w:rsid w:val="007B52CF"/>
    <w:rsid w:val="007B59EB"/>
    <w:rsid w:val="007C08CF"/>
    <w:rsid w:val="007C3600"/>
    <w:rsid w:val="007C5F09"/>
    <w:rsid w:val="007C60ED"/>
    <w:rsid w:val="007D5A70"/>
    <w:rsid w:val="007E50E5"/>
    <w:rsid w:val="007E6157"/>
    <w:rsid w:val="00801DCC"/>
    <w:rsid w:val="0081029A"/>
    <w:rsid w:val="00822ABB"/>
    <w:rsid w:val="0082369C"/>
    <w:rsid w:val="008260B1"/>
    <w:rsid w:val="00835EC2"/>
    <w:rsid w:val="008377F8"/>
    <w:rsid w:val="00841AB8"/>
    <w:rsid w:val="008461DF"/>
    <w:rsid w:val="008517EE"/>
    <w:rsid w:val="008536AF"/>
    <w:rsid w:val="00870740"/>
    <w:rsid w:val="00872D10"/>
    <w:rsid w:val="0087467E"/>
    <w:rsid w:val="00874ED8"/>
    <w:rsid w:val="008835B8"/>
    <w:rsid w:val="00891F84"/>
    <w:rsid w:val="0089550F"/>
    <w:rsid w:val="00897F0E"/>
    <w:rsid w:val="008A4561"/>
    <w:rsid w:val="008B197E"/>
    <w:rsid w:val="008B7AEC"/>
    <w:rsid w:val="008C0C75"/>
    <w:rsid w:val="008D2C2C"/>
    <w:rsid w:val="008E59DA"/>
    <w:rsid w:val="008F1A1A"/>
    <w:rsid w:val="008F6DB5"/>
    <w:rsid w:val="00904B47"/>
    <w:rsid w:val="009126CF"/>
    <w:rsid w:val="00921834"/>
    <w:rsid w:val="00924D07"/>
    <w:rsid w:val="00925889"/>
    <w:rsid w:val="00927D08"/>
    <w:rsid w:val="009370A4"/>
    <w:rsid w:val="00940569"/>
    <w:rsid w:val="009417C7"/>
    <w:rsid w:val="009437FF"/>
    <w:rsid w:val="00952F16"/>
    <w:rsid w:val="00953B40"/>
    <w:rsid w:val="009542BB"/>
    <w:rsid w:val="00964A16"/>
    <w:rsid w:val="00967330"/>
    <w:rsid w:val="00975905"/>
    <w:rsid w:val="00976AE2"/>
    <w:rsid w:val="00985CE2"/>
    <w:rsid w:val="00995F10"/>
    <w:rsid w:val="00995FEA"/>
    <w:rsid w:val="009A3F1B"/>
    <w:rsid w:val="009B701B"/>
    <w:rsid w:val="009D174C"/>
    <w:rsid w:val="009D634C"/>
    <w:rsid w:val="009D770B"/>
    <w:rsid w:val="009E5FDD"/>
    <w:rsid w:val="009F334B"/>
    <w:rsid w:val="009F3D8F"/>
    <w:rsid w:val="009F5D1C"/>
    <w:rsid w:val="009F651C"/>
    <w:rsid w:val="00A03268"/>
    <w:rsid w:val="00A105B5"/>
    <w:rsid w:val="00A12D83"/>
    <w:rsid w:val="00A202CB"/>
    <w:rsid w:val="00A32096"/>
    <w:rsid w:val="00A352EB"/>
    <w:rsid w:val="00A46B7A"/>
    <w:rsid w:val="00A5376E"/>
    <w:rsid w:val="00A65B08"/>
    <w:rsid w:val="00A66E61"/>
    <w:rsid w:val="00A7613B"/>
    <w:rsid w:val="00A771A6"/>
    <w:rsid w:val="00A863C3"/>
    <w:rsid w:val="00AA44EB"/>
    <w:rsid w:val="00AA70ED"/>
    <w:rsid w:val="00AB7DED"/>
    <w:rsid w:val="00AC1987"/>
    <w:rsid w:val="00AC2292"/>
    <w:rsid w:val="00AC39E8"/>
    <w:rsid w:val="00AC6562"/>
    <w:rsid w:val="00AC6845"/>
    <w:rsid w:val="00AC695B"/>
    <w:rsid w:val="00AE0068"/>
    <w:rsid w:val="00AE2664"/>
    <w:rsid w:val="00AE5467"/>
    <w:rsid w:val="00AE7837"/>
    <w:rsid w:val="00AF298E"/>
    <w:rsid w:val="00B13912"/>
    <w:rsid w:val="00B14ECA"/>
    <w:rsid w:val="00B1708C"/>
    <w:rsid w:val="00B20B16"/>
    <w:rsid w:val="00B23191"/>
    <w:rsid w:val="00B373F9"/>
    <w:rsid w:val="00B54A31"/>
    <w:rsid w:val="00B730DA"/>
    <w:rsid w:val="00B74C4E"/>
    <w:rsid w:val="00B7684A"/>
    <w:rsid w:val="00B91C5C"/>
    <w:rsid w:val="00B950A6"/>
    <w:rsid w:val="00B97A57"/>
    <w:rsid w:val="00BA6BAE"/>
    <w:rsid w:val="00BB58A5"/>
    <w:rsid w:val="00BB5AB0"/>
    <w:rsid w:val="00BB7B10"/>
    <w:rsid w:val="00BB7C1D"/>
    <w:rsid w:val="00BC5FA0"/>
    <w:rsid w:val="00BF3697"/>
    <w:rsid w:val="00C000BA"/>
    <w:rsid w:val="00C10052"/>
    <w:rsid w:val="00C328F6"/>
    <w:rsid w:val="00C33540"/>
    <w:rsid w:val="00C40BE3"/>
    <w:rsid w:val="00C55055"/>
    <w:rsid w:val="00C6429A"/>
    <w:rsid w:val="00C65524"/>
    <w:rsid w:val="00C70009"/>
    <w:rsid w:val="00C72249"/>
    <w:rsid w:val="00C73981"/>
    <w:rsid w:val="00C96A1C"/>
    <w:rsid w:val="00CA2A10"/>
    <w:rsid w:val="00CA6D70"/>
    <w:rsid w:val="00CB37FD"/>
    <w:rsid w:val="00CB4646"/>
    <w:rsid w:val="00CB54A9"/>
    <w:rsid w:val="00CC4D36"/>
    <w:rsid w:val="00CC787F"/>
    <w:rsid w:val="00CD45B7"/>
    <w:rsid w:val="00CD7EC6"/>
    <w:rsid w:val="00CE3773"/>
    <w:rsid w:val="00CF2536"/>
    <w:rsid w:val="00CF35AE"/>
    <w:rsid w:val="00CF5468"/>
    <w:rsid w:val="00D01B4E"/>
    <w:rsid w:val="00D0773B"/>
    <w:rsid w:val="00D24B42"/>
    <w:rsid w:val="00D30B8F"/>
    <w:rsid w:val="00D3292B"/>
    <w:rsid w:val="00D415DA"/>
    <w:rsid w:val="00D57D14"/>
    <w:rsid w:val="00D602F6"/>
    <w:rsid w:val="00D66902"/>
    <w:rsid w:val="00D775AF"/>
    <w:rsid w:val="00D80FDC"/>
    <w:rsid w:val="00D838C1"/>
    <w:rsid w:val="00D84B68"/>
    <w:rsid w:val="00D84CDF"/>
    <w:rsid w:val="00D90D15"/>
    <w:rsid w:val="00D94176"/>
    <w:rsid w:val="00D96C17"/>
    <w:rsid w:val="00DA4AFC"/>
    <w:rsid w:val="00DA70EA"/>
    <w:rsid w:val="00DC0621"/>
    <w:rsid w:val="00DC415C"/>
    <w:rsid w:val="00DD74C5"/>
    <w:rsid w:val="00DF4922"/>
    <w:rsid w:val="00E12DE2"/>
    <w:rsid w:val="00E15BDF"/>
    <w:rsid w:val="00E26518"/>
    <w:rsid w:val="00E26785"/>
    <w:rsid w:val="00E3178B"/>
    <w:rsid w:val="00E3411A"/>
    <w:rsid w:val="00E4108B"/>
    <w:rsid w:val="00E41CD9"/>
    <w:rsid w:val="00E446EF"/>
    <w:rsid w:val="00E46CB3"/>
    <w:rsid w:val="00E543FF"/>
    <w:rsid w:val="00E61ECF"/>
    <w:rsid w:val="00E7660D"/>
    <w:rsid w:val="00E82397"/>
    <w:rsid w:val="00E85769"/>
    <w:rsid w:val="00E86297"/>
    <w:rsid w:val="00E95C95"/>
    <w:rsid w:val="00E9638C"/>
    <w:rsid w:val="00EA43BA"/>
    <w:rsid w:val="00EB6965"/>
    <w:rsid w:val="00EB79A5"/>
    <w:rsid w:val="00EC1F6A"/>
    <w:rsid w:val="00EC662D"/>
    <w:rsid w:val="00ED0532"/>
    <w:rsid w:val="00ED0C74"/>
    <w:rsid w:val="00ED3D93"/>
    <w:rsid w:val="00EE1AB0"/>
    <w:rsid w:val="00EE455B"/>
    <w:rsid w:val="00F24943"/>
    <w:rsid w:val="00F46823"/>
    <w:rsid w:val="00F50587"/>
    <w:rsid w:val="00F5619A"/>
    <w:rsid w:val="00F562EB"/>
    <w:rsid w:val="00F6108D"/>
    <w:rsid w:val="00F63CFF"/>
    <w:rsid w:val="00F66561"/>
    <w:rsid w:val="00F84684"/>
    <w:rsid w:val="00F93DD8"/>
    <w:rsid w:val="00F96495"/>
    <w:rsid w:val="00FA29D0"/>
    <w:rsid w:val="00FA2AE0"/>
    <w:rsid w:val="00FA59D2"/>
    <w:rsid w:val="00FB0D9E"/>
    <w:rsid w:val="00FB2161"/>
    <w:rsid w:val="00FB4A09"/>
    <w:rsid w:val="00FB6719"/>
    <w:rsid w:val="00FE3AAD"/>
    <w:rsid w:val="00FE413E"/>
    <w:rsid w:val="00FE5ECA"/>
    <w:rsid w:val="00FF2BE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4D4399"/>
  <w15:docId w15:val="{21F99E8B-08CB-4B2B-92E7-D854E62E5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link w:val="ReferencesChar"/>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rsid w:val="00FB4A09"/>
    <w:pPr>
      <w:spacing w:after="0"/>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character" w:styleId="CommentReference">
    <w:name w:val="annotation reference"/>
    <w:basedOn w:val="DefaultParagraphFont"/>
    <w:rsid w:val="00115A3F"/>
    <w:rPr>
      <w:sz w:val="16"/>
      <w:szCs w:val="16"/>
    </w:rPr>
  </w:style>
  <w:style w:type="paragraph" w:styleId="CommentText">
    <w:name w:val="annotation text"/>
    <w:basedOn w:val="Normal"/>
    <w:link w:val="CommentTextChar"/>
    <w:rsid w:val="00115A3F"/>
    <w:rPr>
      <w:sz w:val="20"/>
    </w:rPr>
  </w:style>
  <w:style w:type="character" w:customStyle="1" w:styleId="CommentTextChar">
    <w:name w:val="Comment Text Char"/>
    <w:basedOn w:val="DefaultParagraphFont"/>
    <w:link w:val="CommentText"/>
    <w:rsid w:val="00115A3F"/>
    <w:rPr>
      <w:lang w:val="en-US" w:eastAsia="en-US"/>
    </w:rPr>
  </w:style>
  <w:style w:type="paragraph" w:styleId="CommentSubject">
    <w:name w:val="annotation subject"/>
    <w:basedOn w:val="CommentText"/>
    <w:next w:val="CommentText"/>
    <w:link w:val="CommentSubjectChar"/>
    <w:rsid w:val="00115A3F"/>
    <w:rPr>
      <w:b/>
      <w:bCs/>
    </w:rPr>
  </w:style>
  <w:style w:type="character" w:customStyle="1" w:styleId="CommentSubjectChar">
    <w:name w:val="Comment Subject Char"/>
    <w:basedOn w:val="CommentTextChar"/>
    <w:link w:val="CommentSubject"/>
    <w:rsid w:val="00115A3F"/>
    <w:rPr>
      <w:b/>
      <w:bCs/>
      <w:lang w:val="en-US" w:eastAsia="en-US"/>
    </w:rPr>
  </w:style>
  <w:style w:type="paragraph" w:styleId="BalloonText">
    <w:name w:val="Balloon Text"/>
    <w:basedOn w:val="Normal"/>
    <w:link w:val="BalloonTextChar"/>
    <w:rsid w:val="00115A3F"/>
    <w:pPr>
      <w:spacing w:after="0"/>
    </w:pPr>
    <w:rPr>
      <w:rFonts w:ascii="Tahoma" w:hAnsi="Tahoma" w:cs="Tahoma"/>
      <w:sz w:val="16"/>
      <w:szCs w:val="16"/>
    </w:rPr>
  </w:style>
  <w:style w:type="character" w:customStyle="1" w:styleId="BalloonTextChar">
    <w:name w:val="Balloon Text Char"/>
    <w:basedOn w:val="DefaultParagraphFont"/>
    <w:link w:val="BalloonText"/>
    <w:rsid w:val="00115A3F"/>
    <w:rPr>
      <w:rFonts w:ascii="Tahoma" w:hAnsi="Tahoma" w:cs="Tahoma"/>
      <w:sz w:val="16"/>
      <w:szCs w:val="16"/>
      <w:lang w:val="en-US" w:eastAsia="en-US"/>
    </w:rPr>
  </w:style>
  <w:style w:type="paragraph" w:styleId="ListParagraph">
    <w:name w:val="List Paragraph"/>
    <w:basedOn w:val="Normal"/>
    <w:uiPriority w:val="72"/>
    <w:qFormat/>
    <w:rsid w:val="00AC2292"/>
    <w:pPr>
      <w:spacing w:after="120"/>
      <w:ind w:left="720"/>
      <w:contextualSpacing/>
    </w:pPr>
    <w:rPr>
      <w:sz w:val="20"/>
    </w:rPr>
  </w:style>
  <w:style w:type="paragraph" w:styleId="Index2">
    <w:name w:val="index 2"/>
    <w:basedOn w:val="Normal"/>
    <w:next w:val="Normal"/>
    <w:autoRedefine/>
    <w:rsid w:val="00AC2292"/>
    <w:pPr>
      <w:spacing w:after="120"/>
      <w:ind w:left="480" w:hanging="240"/>
    </w:pPr>
    <w:rPr>
      <w:sz w:val="20"/>
    </w:rPr>
  </w:style>
  <w:style w:type="paragraph" w:styleId="ListBullet">
    <w:name w:val="List Bullet"/>
    <w:basedOn w:val="Normal"/>
    <w:autoRedefine/>
    <w:rsid w:val="00AC2292"/>
    <w:pPr>
      <w:numPr>
        <w:numId w:val="4"/>
      </w:numPr>
      <w:spacing w:after="120"/>
    </w:pPr>
    <w:rPr>
      <w:sz w:val="20"/>
    </w:rPr>
  </w:style>
  <w:style w:type="table" w:styleId="TableGrid">
    <w:name w:val="Table Grid"/>
    <w:basedOn w:val="TableNormal"/>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Normal"/>
    <w:link w:val="TableContentChar"/>
    <w:qFormat/>
    <w:rsid w:val="00237B88"/>
    <w:pPr>
      <w:spacing w:after="100" w:afterAutospacing="1"/>
      <w:jc w:val="left"/>
    </w:pPr>
  </w:style>
  <w:style w:type="character" w:customStyle="1" w:styleId="TableContentChar">
    <w:name w:val="Table Content Char"/>
    <w:basedOn w:val="DefaultParagraphFont"/>
    <w:link w:val="TableContent"/>
    <w:rsid w:val="00237B88"/>
    <w:rPr>
      <w:sz w:val="18"/>
      <w:lang w:val="en-US" w:eastAsia="en-US"/>
    </w:rPr>
  </w:style>
  <w:style w:type="character" w:styleId="Emphasis">
    <w:name w:val="Emphasis"/>
    <w:basedOn w:val="DefaultParagraphFont"/>
    <w:uiPriority w:val="20"/>
    <w:qFormat/>
    <w:rsid w:val="00A12D83"/>
    <w:rPr>
      <w:i/>
      <w:iCs/>
    </w:rPr>
  </w:style>
  <w:style w:type="paragraph" w:customStyle="1" w:styleId="Reference">
    <w:name w:val="Reference"/>
    <w:basedOn w:val="References"/>
    <w:link w:val="ReferenceChar"/>
    <w:qFormat/>
    <w:rsid w:val="00D775AF"/>
    <w:pPr>
      <w:numPr>
        <w:numId w:val="6"/>
      </w:numPr>
      <w:overflowPunct w:val="0"/>
      <w:autoSpaceDE w:val="0"/>
      <w:autoSpaceDN w:val="0"/>
      <w:adjustRightInd w:val="0"/>
      <w:spacing w:after="0"/>
      <w:ind w:left="284" w:hanging="284"/>
      <w:textAlignment w:val="baseline"/>
    </w:pPr>
    <w:rPr>
      <w:sz w:val="17"/>
      <w:szCs w:val="18"/>
    </w:rPr>
  </w:style>
  <w:style w:type="character" w:customStyle="1" w:styleId="ReferencesChar">
    <w:name w:val="References Char"/>
    <w:basedOn w:val="DefaultParagraphFont"/>
    <w:link w:val="References"/>
    <w:rsid w:val="00E7660D"/>
    <w:rPr>
      <w:sz w:val="18"/>
      <w:lang w:val="en-US" w:eastAsia="en-US"/>
    </w:rPr>
  </w:style>
  <w:style w:type="character" w:customStyle="1" w:styleId="ReferenceChar">
    <w:name w:val="Reference Char"/>
    <w:basedOn w:val="ReferencesChar"/>
    <w:link w:val="Reference"/>
    <w:rsid w:val="00D775AF"/>
    <w:rPr>
      <w:sz w:val="17"/>
      <w:szCs w:val="18"/>
      <w:lang w:val="en-US" w:eastAsia="en-US"/>
    </w:rPr>
  </w:style>
  <w:style w:type="character" w:customStyle="1" w:styleId="FooterChar">
    <w:name w:val="Footer Char"/>
    <w:basedOn w:val="DefaultParagraphFont"/>
    <w:link w:val="Footer"/>
    <w:uiPriority w:val="99"/>
    <w:rsid w:val="005B7CC4"/>
    <w:rPr>
      <w:sz w:val="18"/>
      <w:lang w:val="en-US" w:eastAsia="en-US"/>
    </w:rPr>
  </w:style>
  <w:style w:type="paragraph" w:styleId="PlainText">
    <w:name w:val="Plain Text"/>
    <w:basedOn w:val="Normal"/>
    <w:link w:val="PlainTextChar"/>
    <w:uiPriority w:val="99"/>
    <w:semiHidden/>
    <w:unhideWhenUsed/>
    <w:rsid w:val="00CC4D36"/>
    <w:pPr>
      <w:spacing w:after="0"/>
      <w:jc w:val="left"/>
    </w:pPr>
    <w:rPr>
      <w:rFonts w:ascii="Calibri" w:eastAsiaTheme="minorHAnsi" w:hAnsi="Calibri" w:cstheme="minorBidi"/>
      <w:sz w:val="22"/>
      <w:szCs w:val="21"/>
      <w:lang w:val="en-CA"/>
    </w:rPr>
  </w:style>
  <w:style w:type="character" w:customStyle="1" w:styleId="PlainTextChar">
    <w:name w:val="Plain Text Char"/>
    <w:basedOn w:val="DefaultParagraphFont"/>
    <w:link w:val="PlainText"/>
    <w:uiPriority w:val="99"/>
    <w:semiHidden/>
    <w:rsid w:val="00CC4D36"/>
    <w:rPr>
      <w:rFonts w:ascii="Calibri" w:eastAsiaTheme="minorHAnsi" w:hAnsi="Calibri" w:cstheme="minorBidi"/>
      <w:sz w:val="22"/>
      <w:szCs w:val="21"/>
      <w:lang w:eastAsia="en-US"/>
    </w:rPr>
  </w:style>
  <w:style w:type="paragraph" w:styleId="Revision">
    <w:name w:val="Revision"/>
    <w:hidden/>
    <w:uiPriority w:val="99"/>
    <w:semiHidden/>
    <w:rsid w:val="0031029E"/>
    <w:rPr>
      <w:sz w:val="18"/>
      <w:lang w:val="en-US" w:eastAsia="en-US"/>
    </w:rPr>
  </w:style>
  <w:style w:type="paragraph" w:customStyle="1" w:styleId="Default">
    <w:name w:val="Default"/>
    <w:rsid w:val="00B97A57"/>
    <w:pPr>
      <w:autoSpaceDE w:val="0"/>
      <w:autoSpaceDN w:val="0"/>
      <w:adjustRightInd w:val="0"/>
    </w:pPr>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0344346">
      <w:bodyDiv w:val="1"/>
      <w:marLeft w:val="0"/>
      <w:marRight w:val="0"/>
      <w:marTop w:val="0"/>
      <w:marBottom w:val="0"/>
      <w:divBdr>
        <w:top w:val="none" w:sz="0" w:space="0" w:color="auto"/>
        <w:left w:val="none" w:sz="0" w:space="0" w:color="auto"/>
        <w:bottom w:val="none" w:sz="0" w:space="0" w:color="auto"/>
        <w:right w:val="none" w:sz="0" w:space="0" w:color="auto"/>
      </w:divBdr>
    </w:div>
    <w:div w:id="167078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dx.doi.org/10.1145/2611009.2611014" TargetMode="Externa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jpe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3BB759-2F2E-459D-9F5E-4ACC4CAAA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5627</Words>
  <Characters>32080</Characters>
  <Application>Microsoft Office Word</Application>
  <DocSecurity>0</DocSecurity>
  <Lines>267</Lines>
  <Paragraphs>75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cAR: Contact Augmented Reality with</vt:lpstr>
      <vt:lpstr>cAR: Contact Augmented Reality with</vt:lpstr>
    </vt:vector>
  </TitlesOfParts>
  <Company>ACM</Company>
  <LinksUpToDate>false</LinksUpToDate>
  <CharactersWithSpaces>37632</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 Contact Augmented Reality with</dc:title>
  <dc:subject>Contact Augmented Reality</dc:subject>
  <dc:creator>Juan David Hincapié-Ramos;Sophie Roscher;Wolfgang Büschel;Ulrike Kister;Raimund Dachselt;Pourang Irani</dc:creator>
  <cp:keywords>Transparent Displays, Transparent Mobile Devices, tPad,_x000d_
Flipping, Tap’n Flip, Surface Capture, Contact Augmented Reality</cp:keywords>
  <dc:description>Further edited by G. Murray May 23 2012 to remove extra white space between affiliation ph. no and email addys._x000d_
Further edited by G. Murray, Jan. 13th. 2011 - adjusted 'top' space to .75" and ensured text in Introduction 'matched' LaTeX._x000d_
Edited by G. Murray on Aug. 23rd. 2007 for 'ACM Reference Format' / updated reference examples.</dc:description>
  <cp:lastModifiedBy>jhincapie</cp:lastModifiedBy>
  <cp:revision>15</cp:revision>
  <cp:lastPrinted>2014-04-25T21:07:00Z</cp:lastPrinted>
  <dcterms:created xsi:type="dcterms:W3CDTF">2014-04-24T07:50:00Z</dcterms:created>
  <dcterms:modified xsi:type="dcterms:W3CDTF">2014-04-25T21:07:00Z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