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379906" w14:textId="77777777" w:rsidR="006E6BE0" w:rsidRDefault="00BC5FA0">
      <w:pPr>
        <w:pStyle w:val="Paper-Title"/>
        <w:spacing w:after="60"/>
      </w:pPr>
      <w:r>
        <w:t xml:space="preserve">cAR: </w:t>
      </w:r>
      <w:r w:rsidRPr="00BC5FA0">
        <w:t xml:space="preserve">Contact Augmented Reality </w:t>
      </w:r>
      <w:r w:rsidR="006E6BE0">
        <w:t>with</w:t>
      </w:r>
    </w:p>
    <w:p w14:paraId="57F62A75" w14:textId="77777777" w:rsidR="008B197E" w:rsidRDefault="00BC5FA0">
      <w:pPr>
        <w:pStyle w:val="Paper-Title"/>
        <w:spacing w:after="60"/>
      </w:pPr>
      <w:r w:rsidRPr="00BC5FA0">
        <w:t>Transparent</w:t>
      </w:r>
      <w:r w:rsidR="006E6BE0">
        <w:t>-Display</w:t>
      </w:r>
      <w:r w:rsidRPr="00BC5FA0">
        <w:t xml:space="preserve"> Mobile Devices</w:t>
      </w:r>
    </w:p>
    <w:p w14:paraId="19C7BBF3" w14:textId="77777777" w:rsidR="008B197E" w:rsidRDefault="008B197E" w:rsidP="00C40BE3">
      <w:pPr>
        <w:jc w:val="center"/>
        <w:sectPr w:rsidR="008B197E" w:rsidSect="003B4153">
          <w:footerReference w:type="even" r:id="rId8"/>
          <w:pgSz w:w="12240" w:h="15840" w:code="1"/>
          <w:pgMar w:top="1080" w:right="1080" w:bottom="1440" w:left="1080" w:header="720" w:footer="720" w:gutter="0"/>
          <w:cols w:space="720"/>
        </w:sectPr>
      </w:pPr>
    </w:p>
    <w:p w14:paraId="1E820CE8" w14:textId="77777777" w:rsidR="008B197E" w:rsidRDefault="008B197E" w:rsidP="00C40BE3">
      <w:pPr>
        <w:pStyle w:val="Author"/>
        <w:spacing w:after="0"/>
        <w:rPr>
          <w:spacing w:val="-2"/>
        </w:rPr>
      </w:pPr>
      <w:r>
        <w:rPr>
          <w:spacing w:val="-2"/>
        </w:rPr>
        <w:lastRenderedPageBreak/>
        <w:t>1st Author</w:t>
      </w:r>
    </w:p>
    <w:p w14:paraId="7E35D986" w14:textId="77777777"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14:paraId="72E6E130" w14:textId="77777777" w:rsidR="008B197E" w:rsidRDefault="00C40BE3" w:rsidP="00C40BE3">
      <w:pPr>
        <w:pStyle w:val="Author"/>
        <w:spacing w:after="0"/>
        <w:rPr>
          <w:spacing w:val="-2"/>
        </w:rPr>
      </w:pPr>
      <w:commentRangeStart w:id="0"/>
      <w:r>
        <w:rPr>
          <w:noProof/>
          <w:lang w:val="de-DE" w:eastAsia="de-DE"/>
        </w:rPr>
        <mc:AlternateContent>
          <mc:Choice Requires="wpg">
            <w:drawing>
              <wp:anchor distT="0" distB="0" distL="114300" distR="114300" simplePos="0" relativeHeight="251665920" behindDoc="0" locked="0" layoutInCell="1" allowOverlap="1" wp14:anchorId="1621292F" wp14:editId="1135A5F3">
                <wp:simplePos x="0" y="0"/>
                <wp:positionH relativeFrom="column">
                  <wp:posOffset>-28575</wp:posOffset>
                </wp:positionH>
                <wp:positionV relativeFrom="paragraph">
                  <wp:posOffset>163830</wp:posOffset>
                </wp:positionV>
                <wp:extent cx="6400165" cy="1510095"/>
                <wp:effectExtent l="0" t="0" r="635" b="0"/>
                <wp:wrapSquare wrapText="bothSides"/>
                <wp:docPr id="10" name="Group 10"/>
                <wp:cNvGraphicFramePr/>
                <a:graphic xmlns:a="http://schemas.openxmlformats.org/drawingml/2006/main">
                  <a:graphicData uri="http://schemas.microsoft.com/office/word/2010/wordprocessingGroup">
                    <wpg:wgp>
                      <wpg:cNvGrpSpPr/>
                      <wpg:grpSpPr>
                        <a:xfrm>
                          <a:off x="0" y="0"/>
                          <a:ext cx="6400165" cy="1510095"/>
                          <a:chOff x="0" y="61571"/>
                          <a:chExt cx="6400724" cy="1518449"/>
                        </a:xfrm>
                      </wpg:grpSpPr>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79" y="61571"/>
                            <a:ext cx="6400642" cy="1239831"/>
                          </a:xfrm>
                          <a:prstGeom prst="rect">
                            <a:avLst/>
                          </a:prstGeom>
                        </pic:spPr>
                      </pic:pic>
                      <wps:wsp>
                        <wps:cNvPr id="12" name="Text Box 12"/>
                        <wps:cNvSpPr txBox="1"/>
                        <wps:spPr>
                          <a:xfrm>
                            <a:off x="0" y="1315676"/>
                            <a:ext cx="6400724" cy="264344"/>
                          </a:xfrm>
                          <a:prstGeom prst="rect">
                            <a:avLst/>
                          </a:prstGeom>
                          <a:solidFill>
                            <a:prstClr val="white"/>
                          </a:solidFill>
                          <a:ln>
                            <a:noFill/>
                          </a:ln>
                          <a:effectLst/>
                        </wps:spPr>
                        <wps:txbx>
                          <w:txbxContent>
                            <w:p w14:paraId="4B5850FC" w14:textId="77777777" w:rsidR="00DE1C77" w:rsidRPr="00285DF7" w:rsidRDefault="00DE1C77" w:rsidP="003D6E23">
                              <w:pPr>
                                <w:pStyle w:val="Beschriftung"/>
                                <w:rPr>
                                  <w:noProof/>
                                  <w:color w:val="000000"/>
                                  <w:sz w:val="20"/>
                                </w:rPr>
                              </w:pPr>
                              <w:bookmarkStart w:id="1" w:name="_Ref351558793"/>
                              <w:r>
                                <w:t xml:space="preserve">Figure </w:t>
                              </w:r>
                              <w:r>
                                <w:fldChar w:fldCharType="begin"/>
                              </w:r>
                              <w:r>
                                <w:instrText xml:space="preserve"> SEQ Figure \* ARABIC </w:instrText>
                              </w:r>
                              <w:r>
                                <w:fldChar w:fldCharType="separate"/>
                              </w:r>
                              <w:r>
                                <w:rPr>
                                  <w:noProof/>
                                </w:rPr>
                                <w:t>1</w:t>
                              </w:r>
                              <w:r>
                                <w:fldChar w:fldCharType="end"/>
                              </w:r>
                              <w:bookmarkEnd w:id="1"/>
                              <w:r>
                                <w:t>: Transparent portable devices implementing Contact Augmented Reality for active reading tasks: A- Tabletop prototype. B- tPad prototype. C- Flipping to online-search for selected content (mock-up). D- Stacking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21292F" id="Group 10" o:spid="_x0000_s1026" style="position:absolute;left:0;text-align:left;margin-left:-2.25pt;margin-top:12.9pt;width:503.95pt;height:118.9pt;z-index:251665920;mso-width-relative:margin;mso-height-relative:margin" coordorigin=",615" coordsize="64007,1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615;width:64007;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8Ti2/AAAA2wAAAA8AAABkcnMvZG93bnJldi54bWxET82KwjAQvi/sO4QR9ramXVCkGmURRMFT&#10;1QcYmmlTNpmUJFu7b28WBG/z8f3OZjc5K0YKsfesoJwXIIgbr3vuFNyuh88ViJiQNVrPpOCPIuy2&#10;728brLS/c03jJXUih3CsUIFJaaikjI0hh3HuB+LMtT44TBmGTuqA9xzurPwqiqV02HNuMDjQ3lDz&#10;c/l1Co4N2WW7qE/1rT0cTVcGOy7OSn3Mpu81iERTeomf7pPO80v4/yUfIL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fE4tvwAAANsAAAAPAAAAAAAAAAAAAAAAAJ8CAABk&#10;cnMvZG93bnJldi54bWxQSwUGAAAAAAQABAD3AAAAiwMAAAAA&#10;">
                  <v:imagedata r:id="rId10" o:title=""/>
                  <v:path arrowok="t"/>
                </v:shape>
                <v:shapetype id="_x0000_t202" coordsize="21600,21600" o:spt="202" path="m,l,21600r21600,l21600,xe">
                  <v:stroke joinstyle="miter"/>
                  <v:path gradientshapeok="t" o:connecttype="rect"/>
                </v:shapetype>
                <v:shape id="Text Box 12" o:spid="_x0000_s1028" type="#_x0000_t202" style="position:absolute;top:13156;width:64007;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4B5850FC" w14:textId="77777777" w:rsidR="00DE1C77" w:rsidRPr="00285DF7" w:rsidRDefault="00DE1C77" w:rsidP="003D6E23">
                        <w:pPr>
                          <w:pStyle w:val="Beschriftung"/>
                          <w:rPr>
                            <w:noProof/>
                            <w:color w:val="000000"/>
                            <w:sz w:val="20"/>
                          </w:rPr>
                        </w:pPr>
                        <w:bookmarkStart w:id="2" w:name="_Ref351558793"/>
                        <w:r>
                          <w:t xml:space="preserve">Figure </w:t>
                        </w:r>
                        <w:r>
                          <w:fldChar w:fldCharType="begin"/>
                        </w:r>
                        <w:r>
                          <w:instrText xml:space="preserve"> SEQ Figure \* ARABIC </w:instrText>
                        </w:r>
                        <w:r>
                          <w:fldChar w:fldCharType="separate"/>
                        </w:r>
                        <w:r>
                          <w:rPr>
                            <w:noProof/>
                          </w:rPr>
                          <w:t>1</w:t>
                        </w:r>
                        <w:r>
                          <w:fldChar w:fldCharType="end"/>
                        </w:r>
                        <w:bookmarkEnd w:id="2"/>
                        <w:r>
                          <w:t>: Transparent portable devices implementing Contact Augmented Reality for active reading tasks: A- Tabletop prototype. B- tPad prototype. C- Flipping to online-search for selected content (mock-up). D- Stacking for content sharing (mock-up).</w:t>
                        </w:r>
                      </w:p>
                    </w:txbxContent>
                  </v:textbox>
                </v:shape>
                <w10:wrap type="square"/>
              </v:group>
            </w:pict>
          </mc:Fallback>
        </mc:AlternateContent>
      </w:r>
      <w:commentRangeEnd w:id="0"/>
      <w:r w:rsidR="00301802">
        <w:rPr>
          <w:rStyle w:val="Kommentarzeichen"/>
          <w:rFonts w:ascii="Times New Roman" w:hAnsi="Times New Roman"/>
        </w:rPr>
        <w:commentReference w:id="0"/>
      </w:r>
      <w:r w:rsidR="008B197E">
        <w:rPr>
          <w:spacing w:val="-2"/>
        </w:rPr>
        <w:br w:type="column"/>
      </w:r>
      <w:r w:rsidR="008B197E">
        <w:rPr>
          <w:spacing w:val="-2"/>
        </w:rPr>
        <w:lastRenderedPageBreak/>
        <w:t>2nd Author</w:t>
      </w:r>
    </w:p>
    <w:p w14:paraId="1E59E3DA" w14:textId="77777777" w:rsidR="008B197E" w:rsidRDefault="008B197E" w:rsidP="00C40BE3">
      <w:pPr>
        <w:pStyle w:val="Affiliations"/>
        <w:rPr>
          <w:spacing w:val="-2"/>
        </w:rPr>
      </w:pPr>
      <w:r>
        <w:rPr>
          <w:spacing w:val="-2"/>
        </w:rPr>
        <w:t>2nd author's affiliation</w:t>
      </w:r>
      <w:r>
        <w:rPr>
          <w:spacing w:val="-2"/>
        </w:rPr>
        <w:br/>
        <w:t>2nd E-mail</w:t>
      </w:r>
    </w:p>
    <w:p w14:paraId="7986EDF2" w14:textId="77777777" w:rsidR="008B197E" w:rsidRDefault="008B197E">
      <w:pPr>
        <w:pStyle w:val="Author"/>
        <w:spacing w:after="0"/>
        <w:rPr>
          <w:spacing w:val="-2"/>
        </w:rPr>
      </w:pPr>
      <w:r>
        <w:rPr>
          <w:spacing w:val="-2"/>
        </w:rPr>
        <w:br w:type="column"/>
      </w:r>
      <w:r>
        <w:rPr>
          <w:spacing w:val="-2"/>
        </w:rPr>
        <w:lastRenderedPageBreak/>
        <w:t>3rd Author</w:t>
      </w:r>
    </w:p>
    <w:p w14:paraId="48634F41" w14:textId="77777777" w:rsidR="008B197E" w:rsidRDefault="008B197E" w:rsidP="00C40BE3">
      <w:pPr>
        <w:pStyle w:val="Affiliations"/>
        <w:rPr>
          <w:spacing w:val="-2"/>
        </w:rPr>
      </w:pPr>
      <w:r>
        <w:rPr>
          <w:spacing w:val="-2"/>
        </w:rPr>
        <w:t>3rd author's affiliation</w:t>
      </w:r>
      <w:r>
        <w:rPr>
          <w:spacing w:val="-2"/>
        </w:rPr>
        <w:br/>
        <w:t>3rd E-mail</w:t>
      </w:r>
    </w:p>
    <w:p w14:paraId="24E451A6" w14:textId="77777777" w:rsidR="008B197E" w:rsidRDefault="008B197E">
      <w:pPr>
        <w:pStyle w:val="E-Mail"/>
      </w:pPr>
    </w:p>
    <w:p w14:paraId="661D0965" w14:textId="77777777" w:rsidR="008B197E" w:rsidRDefault="008B197E" w:rsidP="006E6BE0">
      <w:pPr>
        <w:sectPr w:rsidR="008B197E" w:rsidSect="003B4153">
          <w:type w:val="continuous"/>
          <w:pgSz w:w="12240" w:h="15840" w:code="1"/>
          <w:pgMar w:top="1080" w:right="1080" w:bottom="1440" w:left="1080" w:header="720" w:footer="720" w:gutter="0"/>
          <w:cols w:num="3" w:space="0"/>
        </w:sectPr>
      </w:pPr>
    </w:p>
    <w:p w14:paraId="02FE5B76" w14:textId="77777777" w:rsidR="008B197E" w:rsidRDefault="008B197E">
      <w:pPr>
        <w:spacing w:after="0"/>
      </w:pPr>
      <w:r>
        <w:rPr>
          <w:b/>
          <w:sz w:val="24"/>
        </w:rPr>
        <w:lastRenderedPageBreak/>
        <w:t>ABSTRACT</w:t>
      </w:r>
    </w:p>
    <w:p w14:paraId="73076354" w14:textId="77777777" w:rsidR="008B197E" w:rsidRDefault="00BC5FA0">
      <w:pPr>
        <w:pStyle w:val="Abstract"/>
      </w:pPr>
      <w:r w:rsidRPr="00BC5FA0">
        <w:t xml:space="preserve">We present Contact Augmented Reality (cAR), an approach to augmented reality where a </w:t>
      </w:r>
      <w:r w:rsidR="0025125C" w:rsidRPr="00BC5FA0">
        <w:t xml:space="preserve">transparent display </w:t>
      </w:r>
      <w:r w:rsidRPr="00BC5FA0">
        <w:t>mobile device rests on top of the augmented object. By following an iterative and user-centric design approach we identified interaction techniques for cAR devices and organized them in three categories: contact-based, content-based and off-contact. We built two prototype cAR devices and explore their usage for the sample domain of active reading. A first low-level</w:t>
      </w:r>
      <w:r w:rsidR="0025125C">
        <w:t xml:space="preserve"> </w:t>
      </w:r>
      <w:r w:rsidRPr="00BC5FA0">
        <w:t>touch</w:t>
      </w:r>
      <w:r w:rsidR="0025125C">
        <w:t>-enabled prototype uses a</w:t>
      </w:r>
      <w:r w:rsidRPr="00BC5FA0">
        <w:t xml:space="preserve"> tabletop and transparent tangibles and allowed us to iteratively design and test interaction techniques. The sec</w:t>
      </w:r>
      <w:r w:rsidR="0025125C">
        <w:t xml:space="preserve">ond and higher-level prototype, called a tPad, </w:t>
      </w:r>
      <w:r w:rsidRPr="00BC5FA0">
        <w:t>is a transparent 7</w:t>
      </w:r>
      <w:r>
        <w:rPr>
          <w:lang w:val="en-CA"/>
        </w:rPr>
        <w:t>”</w:t>
      </w:r>
      <w:r w:rsidRPr="00BC5FA0">
        <w:t xml:space="preserve"> touch LCD display which can be placed on top of a back-lit paper document. The </w:t>
      </w:r>
      <w:r w:rsidR="0025125C">
        <w:t>t</w:t>
      </w:r>
      <w:r w:rsidR="00CB54A9">
        <w:t xml:space="preserve">Pad </w:t>
      </w:r>
      <w:r w:rsidRPr="00BC5FA0">
        <w:t xml:space="preserve">uses an external camera to identify the document, and determines its location and orientation via feature tracking. We </w:t>
      </w:r>
      <w:r w:rsidR="0025125C">
        <w:t xml:space="preserve">report on </w:t>
      </w:r>
      <w:r w:rsidRPr="00BC5FA0">
        <w:t>user feedback and elaborate on the technical challenges for</w:t>
      </w:r>
      <w:r w:rsidR="00E41CD9">
        <w:t xml:space="preserve"> this new class of </w:t>
      </w:r>
      <w:r w:rsidR="0025125C">
        <w:t xml:space="preserve">contact-augmented reality </w:t>
      </w:r>
      <w:r w:rsidR="00E41CD9">
        <w:t>devices.</w:t>
      </w:r>
    </w:p>
    <w:p w14:paraId="7D7A86D3" w14:textId="77777777" w:rsidR="008B197E" w:rsidRDefault="008B197E">
      <w:pPr>
        <w:spacing w:before="120" w:after="0"/>
      </w:pPr>
      <w:r>
        <w:rPr>
          <w:b/>
          <w:sz w:val="24"/>
        </w:rPr>
        <w:t>Categories and Subject Descriptors</w:t>
      </w:r>
    </w:p>
    <w:p w14:paraId="6093406A" w14:textId="77777777" w:rsidR="008B197E" w:rsidRDefault="006E6BE0">
      <w:pPr>
        <w:spacing w:after="120"/>
        <w:rPr>
          <w:i/>
          <w:iCs/>
        </w:rPr>
      </w:pPr>
      <w:r>
        <w:t>H.5.2 Information Interfaces and Presentation: User Interfaces: Input Devices and Strategies, Interaction Styles.</w:t>
      </w:r>
    </w:p>
    <w:p w14:paraId="0C1B14C7" w14:textId="77777777" w:rsidR="008B197E" w:rsidRDefault="008B197E">
      <w:pPr>
        <w:spacing w:before="120" w:after="0"/>
      </w:pPr>
      <w:r>
        <w:rPr>
          <w:b/>
          <w:sz w:val="24"/>
        </w:rPr>
        <w:t>General Terms</w:t>
      </w:r>
    </w:p>
    <w:p w14:paraId="05F8C9D9" w14:textId="77777777" w:rsidR="008B197E" w:rsidRDefault="008B197E">
      <w:pPr>
        <w:spacing w:after="120"/>
      </w:pPr>
      <w:r>
        <w:t>Design, Experimentation, Human Factors.</w:t>
      </w:r>
    </w:p>
    <w:p w14:paraId="34643C1C" w14:textId="77777777" w:rsidR="008B197E" w:rsidRDefault="008B197E">
      <w:pPr>
        <w:spacing w:before="120" w:after="0"/>
      </w:pPr>
      <w:r>
        <w:rPr>
          <w:b/>
          <w:sz w:val="24"/>
        </w:rPr>
        <w:t>Keywords</w:t>
      </w:r>
    </w:p>
    <w:p w14:paraId="0462D372" w14:textId="77777777" w:rsidR="008B197E" w:rsidRDefault="00E41CD9">
      <w:pPr>
        <w:spacing w:after="120"/>
      </w:pPr>
      <w:r w:rsidRPr="00E41CD9">
        <w:t xml:space="preserve">Contact Augmented Reality, Transparent Devices, </w:t>
      </w:r>
      <w:r>
        <w:rPr>
          <w:lang w:val="en-CA"/>
        </w:rPr>
        <w:t>Tablet Augmented Reality</w:t>
      </w:r>
      <w:r w:rsidRPr="00E41CD9">
        <w:t>, Active Reading</w:t>
      </w:r>
      <w:r w:rsidR="008B197E">
        <w:t>.</w:t>
      </w:r>
    </w:p>
    <w:p w14:paraId="5E5664A6" w14:textId="77777777" w:rsidR="008B197E" w:rsidRDefault="008B197E">
      <w:pPr>
        <w:pStyle w:val="berschrift1"/>
        <w:spacing w:before="120"/>
      </w:pPr>
      <w:r>
        <w:t>INTRODUCTION</w:t>
      </w:r>
    </w:p>
    <w:p w14:paraId="336022E6" w14:textId="77777777" w:rsidR="00E41CD9" w:rsidRDefault="00E41CD9" w:rsidP="00022983">
      <w:r>
        <w:t xml:space="preserve"> Mobile Augmented Reality (AR) overlaps virtual content on images of the real-world captured using a built-in camera. New trends in transparent display technologies allow user</w:t>
      </w:r>
      <w:r w:rsidR="00870740">
        <w:t>s</w:t>
      </w:r>
      <w:r>
        <w:t xml:space="preserve"> to view</w:t>
      </w:r>
      <w:r w:rsidR="00870740">
        <w:t xml:space="preserve"> </w:t>
      </w:r>
      <w:r>
        <w:t xml:space="preserve">both </w:t>
      </w:r>
      <w:commentRangeStart w:id="3"/>
      <w:r>
        <w:t>virtual content and physical objects</w:t>
      </w:r>
      <w:r w:rsidR="00870740">
        <w:t xml:space="preserve"> simultaneously</w:t>
      </w:r>
      <w:r>
        <w:t xml:space="preserve">. However, </w:t>
      </w:r>
      <w:commentRangeEnd w:id="3"/>
      <w:r w:rsidR="00921D73">
        <w:rPr>
          <w:rStyle w:val="Kommentarzeichen"/>
        </w:rPr>
        <w:lastRenderedPageBreak/>
        <w:commentReference w:id="3"/>
      </w:r>
      <w:r>
        <w:t xml:space="preserve">most conceptual demonstrations of this new technology [8, 9, 16, 27] appear to be a direct </w:t>
      </w:r>
      <w:r w:rsidR="00870740">
        <w:t>evolution of mobile AR.</w:t>
      </w:r>
    </w:p>
    <w:p w14:paraId="0A27AF4B" w14:textId="77777777" w:rsidR="00C40BE3" w:rsidRPr="007B52CF" w:rsidRDefault="00C40BE3" w:rsidP="006E6BE0">
      <w:pPr>
        <w:pStyle w:val="Textkrper"/>
        <w:framePr w:w="4773" w:h="1489" w:hRule="exact" w:wrap="around" w:x="1090" w:y="1277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14:paraId="2F7C8CA4" w14:textId="77777777" w:rsidR="00C40BE3" w:rsidRPr="007B52CF" w:rsidRDefault="00C40BE3" w:rsidP="006E6BE0">
      <w:pPr>
        <w:framePr w:w="4773" w:h="1489" w:hRule="exact" w:hSpace="187" w:wrap="around" w:vAnchor="page" w:hAnchor="page" w:x="1090" w:y="12779" w:anchorLock="1"/>
        <w:spacing w:after="0"/>
        <w:rPr>
          <w:sz w:val="16"/>
        </w:rPr>
      </w:pPr>
      <w:r w:rsidRPr="007B52CF">
        <w:rPr>
          <w:i/>
          <w:iCs/>
          <w:sz w:val="16"/>
        </w:rPr>
        <w:t>Conference’10</w:t>
      </w:r>
      <w:r w:rsidRPr="007B52CF">
        <w:rPr>
          <w:sz w:val="16"/>
        </w:rPr>
        <w:t>, Month 1–2, 2010, City, State, Country.</w:t>
      </w:r>
    </w:p>
    <w:p w14:paraId="582C327D" w14:textId="77777777" w:rsidR="00C40BE3" w:rsidRDefault="00C40BE3" w:rsidP="006E6BE0">
      <w:pPr>
        <w:framePr w:w="4773" w:h="1489" w:hRule="exact" w:hSpace="187" w:wrap="around" w:vAnchor="page" w:hAnchor="page" w:x="1090" w:y="12779" w:anchorLock="1"/>
        <w:spacing w:after="0"/>
        <w:rPr>
          <w:iCs/>
        </w:rPr>
      </w:pPr>
      <w:r w:rsidRPr="007B52CF">
        <w:rPr>
          <w:sz w:val="16"/>
        </w:rPr>
        <w:t>Copyright 2010 ACM 1-58113-000-0/00/0010 …$15.00.</w:t>
      </w:r>
    </w:p>
    <w:p w14:paraId="3299C71E" w14:textId="77777777" w:rsidR="00F24943" w:rsidRDefault="00F63CFF" w:rsidP="00022983">
      <w:r>
        <w:t>We propose</w:t>
      </w:r>
      <w:r w:rsidR="00870740">
        <w:t xml:space="preserve"> </w:t>
      </w:r>
      <w:r>
        <w:t>Contact Augmented Reality</w:t>
      </w:r>
      <w:r w:rsidR="00870740">
        <w:t xml:space="preserve"> (cAR),</w:t>
      </w:r>
      <w:r>
        <w:t xml:space="preserve"> a relatively </w:t>
      </w:r>
      <w:r w:rsidR="00E41CD9">
        <w:t xml:space="preserve">unexplored </w:t>
      </w:r>
      <w:r>
        <w:t xml:space="preserve">and novel </w:t>
      </w:r>
      <w:r w:rsidR="00E41CD9">
        <w:t>form of interaction with mobile transparent devices</w:t>
      </w:r>
      <w:r>
        <w:t>.</w:t>
      </w:r>
      <w:r w:rsidR="00E41CD9">
        <w:t xml:space="preserve"> </w:t>
      </w:r>
      <w:r>
        <w:t xml:space="preserve">cAR </w:t>
      </w:r>
      <w:r w:rsidR="00870740">
        <w:t xml:space="preserve">renders </w:t>
      </w:r>
      <w:r>
        <w:rPr>
          <w:lang w:val="en-CA"/>
        </w:rPr>
        <w:t>virtual content over a physi</w:t>
      </w:r>
      <w:bookmarkStart w:id="4" w:name="_GoBack"/>
      <w:bookmarkEnd w:id="4"/>
      <w:r>
        <w:rPr>
          <w:lang w:val="en-CA"/>
        </w:rPr>
        <w:t xml:space="preserve">cal artefact </w:t>
      </w:r>
      <w:r w:rsidR="00E41CD9">
        <w:t>place</w:t>
      </w:r>
      <w:r>
        <w:t>d</w:t>
      </w:r>
      <w:r w:rsidR="00E41CD9">
        <w:t xml:space="preserve"> directly </w:t>
      </w:r>
      <w:r w:rsidR="00870740">
        <w:t>underneath</w:t>
      </w:r>
      <w:r w:rsidR="00E41CD9">
        <w:t xml:space="preserve"> and in direct contact with</w:t>
      </w:r>
      <w:r w:rsidR="00870740">
        <w:t xml:space="preserve"> the display, such as a map, a form or a book.</w:t>
      </w:r>
      <w:r w:rsidR="00E41CD9">
        <w:t xml:space="preserve"> This direct contact provides spatial alignment between the display and </w:t>
      </w:r>
      <w:ins w:id="5" w:author="Büschel, Wolfgang" w:date="2014-01-17T12:28:00Z">
        <w:r w:rsidR="00921D73">
          <w:t xml:space="preserve">the </w:t>
        </w:r>
      </w:ins>
      <w:r w:rsidR="00E41CD9">
        <w:t>object at a very short distance</w:t>
      </w:r>
      <w:r w:rsidR="00A863C3">
        <w:t>, mitigating</w:t>
      </w:r>
      <w:r>
        <w:t xml:space="preserve"> the </w:t>
      </w:r>
      <w:r w:rsidR="00E41CD9" w:rsidRPr="00A863C3">
        <w:rPr>
          <w:i/>
        </w:rPr>
        <w:t>registration</w:t>
      </w:r>
      <w:r w:rsidR="00E41CD9">
        <w:t xml:space="preserve"> and </w:t>
      </w:r>
      <w:r w:rsidR="00E41CD9" w:rsidRPr="00A863C3">
        <w:rPr>
          <w:i/>
        </w:rPr>
        <w:t>rendering</w:t>
      </w:r>
      <w:r w:rsidR="00E41CD9">
        <w:t xml:space="preserve"> complexities of traditional AR displays [5]. In cAR, </w:t>
      </w:r>
      <w:r w:rsidR="00E41CD9" w:rsidRPr="00A863C3">
        <w:rPr>
          <w:i/>
        </w:rPr>
        <w:t>registration</w:t>
      </w:r>
      <w:r w:rsidR="00E41CD9">
        <w:t xml:space="preserve"> is reduced to identifying the current object and finding the relative 2D location and orientation of the cAR device on</w:t>
      </w:r>
      <w:r w:rsidR="00A863C3">
        <w:t xml:space="preserve"> </w:t>
      </w:r>
      <w:r w:rsidR="00E41CD9">
        <w:t xml:space="preserve">top. With cAR </w:t>
      </w:r>
      <w:r w:rsidR="00E41CD9" w:rsidRPr="00A863C3">
        <w:rPr>
          <w:i/>
        </w:rPr>
        <w:t>rendering</w:t>
      </w:r>
      <w:r w:rsidR="00E41CD9">
        <w:t xml:space="preserve"> no longer requires perspective corrections.</w:t>
      </w:r>
    </w:p>
    <w:p w14:paraId="50789E58" w14:textId="77777777" w:rsidR="008B197E" w:rsidRDefault="00E41CD9" w:rsidP="00022983">
      <w:r>
        <w:t>cAR brings to users the benefits of interacting with a digital medium without losing the affor</w:t>
      </w:r>
      <w:r w:rsidR="007000C9">
        <w:t>dances of the physical artifact</w:t>
      </w:r>
      <w:r>
        <w:t xml:space="preserve"> such as when planning a trip or for active reading [1, 2]. A user browsing a physical foldout of a map can place a cAR-enable</w:t>
      </w:r>
      <w:ins w:id="6" w:author="Büschel, Wolfgang" w:date="2014-01-17T12:29:00Z">
        <w:r w:rsidR="00921D73">
          <w:t>d</w:t>
        </w:r>
      </w:ins>
      <w:r>
        <w:t xml:space="preserve"> device on top of it to highlight points of interest, draw routes and make notes directly on the device, without affecting the </w:t>
      </w:r>
      <w:r w:rsidR="007000C9">
        <w:t xml:space="preserve">paper </w:t>
      </w:r>
      <w:r>
        <w:t>map</w:t>
      </w:r>
      <w:r w:rsidR="007000C9">
        <w:t>. The cAR-</w:t>
      </w:r>
      <w:r>
        <w:t>enabled device can be lifted-off so that the user can continue browsing the physical map, flipping parts of it</w:t>
      </w:r>
      <w:r w:rsidR="007000C9">
        <w:t xml:space="preserve"> and</w:t>
      </w:r>
      <w:r>
        <w:t xml:space="preserve"> checking side legends without loss of context. </w:t>
      </w:r>
      <w:commentRangeStart w:id="7"/>
      <w:r>
        <w:t xml:space="preserve">The user can further re-examine virtual content, such as to videos or images associated with a specific region of interest on the map, by resting the device back on the map. </w:t>
      </w:r>
      <w:commentRangeEnd w:id="7"/>
      <w:r w:rsidR="00921D73">
        <w:rPr>
          <w:rStyle w:val="Kommentarzeichen"/>
        </w:rPr>
        <w:commentReference w:id="7"/>
      </w:r>
      <w:r>
        <w:t>This retrieves and displays all the content previously created as the user re</w:t>
      </w:r>
      <w:ins w:id="8" w:author="Büschel, Wolfgang" w:date="2014-01-17T12:31:00Z">
        <w:r w:rsidR="00921D73">
          <w:t>-</w:t>
        </w:r>
      </w:ins>
      <w:r>
        <w:t>examines previously visited and annotated regions.</w:t>
      </w:r>
    </w:p>
    <w:p w14:paraId="3E5F64A5" w14:textId="77777777" w:rsidR="003D6E23" w:rsidRDefault="00F63CFF" w:rsidP="00022983">
      <w:commentRangeStart w:id="9"/>
      <w:r>
        <w:t>In this paper we introduce cAR</w:t>
      </w:r>
      <w:commentRangeEnd w:id="9"/>
      <w:r w:rsidR="00921D73">
        <w:rPr>
          <w:rStyle w:val="Kommentarzeichen"/>
        </w:rPr>
        <w:commentReference w:id="9"/>
      </w:r>
      <w:r>
        <w:t xml:space="preserve">, identify interaction techniques for cAR devices and show how such techniques can be applied </w:t>
      </w:r>
      <w:r w:rsidR="00CB54A9">
        <w:t xml:space="preserve">for </w:t>
      </w:r>
      <w:r w:rsidR="00D66902">
        <w:t xml:space="preserve">an application area, Active Reading [1], </w:t>
      </w:r>
      <w:r w:rsidR="003D6E23">
        <w:t>leveraging</w:t>
      </w:r>
      <w:r w:rsidR="00E41CD9">
        <w:t xml:space="preserve"> the affordances of paper [19] and </w:t>
      </w:r>
      <w:r w:rsidR="003D6E23">
        <w:t xml:space="preserve">the </w:t>
      </w:r>
      <w:r w:rsidR="00E41CD9">
        <w:t xml:space="preserve">benefits </w:t>
      </w:r>
      <w:r w:rsidR="003D6E23">
        <w:t xml:space="preserve">of </w:t>
      </w:r>
      <w:ins w:id="10" w:author="Büschel, Wolfgang" w:date="2014-01-17T12:33:00Z">
        <w:r w:rsidR="00921D73">
          <w:t xml:space="preserve">a </w:t>
        </w:r>
      </w:ins>
      <w:r w:rsidR="00E41CD9">
        <w:t xml:space="preserve">digital </w:t>
      </w:r>
      <w:r w:rsidR="003D6E23">
        <w:t xml:space="preserve">system </w:t>
      </w:r>
      <w:r w:rsidR="00E41CD9">
        <w:t xml:space="preserve">[14]. We built two cAR prototypes. The first prototype is </w:t>
      </w:r>
      <w:r w:rsidR="00D66902">
        <w:t xml:space="preserve">a </w:t>
      </w:r>
      <w:r w:rsidR="00E41CD9">
        <w:t xml:space="preserve">tabletop-based </w:t>
      </w:r>
      <w:r w:rsidR="00D66902">
        <w:rPr>
          <w:lang w:val="en-CA"/>
        </w:rPr>
        <w:t xml:space="preserve">emulation using </w:t>
      </w:r>
      <w:r w:rsidR="00E41CD9">
        <w:t>tra</w:t>
      </w:r>
      <w:r w:rsidR="003D6E23">
        <w:t>nsparent tangibles (see Figure 3</w:t>
      </w:r>
      <w:r w:rsidR="00E41CD9">
        <w:t xml:space="preserve">), enabling the rapid prototyping and testing of the interaction techniques. The second prototype is a </w:t>
      </w:r>
      <w:r w:rsidR="00170423">
        <w:t xml:space="preserve">7” </w:t>
      </w:r>
      <w:r w:rsidR="00022983">
        <w:t xml:space="preserve">transparent LCD </w:t>
      </w:r>
      <w:r w:rsidR="00E41CD9">
        <w:t xml:space="preserve">mobile device called the </w:t>
      </w:r>
      <w:r w:rsidR="003D6E23">
        <w:t>t</w:t>
      </w:r>
      <w:r w:rsidR="00CB54A9">
        <w:t xml:space="preserve">Pad </w:t>
      </w:r>
      <w:r w:rsidR="00E41CD9">
        <w:t>(</w:t>
      </w:r>
      <w:r w:rsidR="003D6E23">
        <w:t xml:space="preserve">see Figure </w:t>
      </w:r>
      <w:r w:rsidR="00022983">
        <w:t>4</w:t>
      </w:r>
      <w:r w:rsidR="00E41CD9">
        <w:t xml:space="preserve">), allowing us to </w:t>
      </w:r>
      <w:r w:rsidR="00CB54A9">
        <w:t>address rendering and registration</w:t>
      </w:r>
      <w:r w:rsidR="00E41CD9">
        <w:t>.</w:t>
      </w:r>
    </w:p>
    <w:p w14:paraId="6CA4DD23" w14:textId="77777777" w:rsidR="00E41CD9" w:rsidRDefault="00E41CD9" w:rsidP="00170423">
      <w:commentRangeStart w:id="11"/>
      <w:r>
        <w:t>Our contributions are at the conceptual, interaction design</w:t>
      </w:r>
      <w:r w:rsidR="003D6E23">
        <w:t xml:space="preserve"> and </w:t>
      </w:r>
      <w:r w:rsidR="00D66902">
        <w:t xml:space="preserve">implementation </w:t>
      </w:r>
      <w:r>
        <w:t xml:space="preserve">levels. First, we </w:t>
      </w:r>
      <w:r w:rsidR="003D6E23">
        <w:t>present</w:t>
      </w:r>
      <w:r>
        <w:t xml:space="preserve"> Contact Augmented Reality and differentiate it from existing AR approaches. Second, </w:t>
      </w:r>
      <w:r>
        <w:lastRenderedPageBreak/>
        <w:t xml:space="preserve">we identify a series of interaction techniques for cAR devices. Finally, we present two cAR prototypes </w:t>
      </w:r>
      <w:r w:rsidR="003D6E23">
        <w:t xml:space="preserve">detailing </w:t>
      </w:r>
      <w:r>
        <w:t>their software and hardware, and</w:t>
      </w:r>
      <w:r w:rsidR="003D6E23">
        <w:t xml:space="preserve"> show how cAR can be applied to active reading, </w:t>
      </w:r>
      <w:r>
        <w:t>a task that benefits from the affordances of a physical artifact and its associated digital content.</w:t>
      </w:r>
      <w:commentRangeEnd w:id="11"/>
      <w:r w:rsidR="00921D73">
        <w:rPr>
          <w:rStyle w:val="Kommentarzeichen"/>
        </w:rPr>
        <w:commentReference w:id="11"/>
      </w:r>
    </w:p>
    <w:p w14:paraId="0BC487B2" w14:textId="77777777" w:rsidR="008B197E" w:rsidRDefault="00E26785" w:rsidP="00E26785">
      <w:pPr>
        <w:pStyle w:val="berschrift1"/>
      </w:pPr>
      <w:r w:rsidRPr="00E26785">
        <w:t xml:space="preserve">CONTACT AUGMENTED REALITY </w:t>
      </w:r>
    </w:p>
    <w:p w14:paraId="0D96746F" w14:textId="77777777" w:rsidR="00000BCC" w:rsidRDefault="00115A3F" w:rsidP="00170423">
      <w:r>
        <w:t xml:space="preserve">Our conceptualization and implementation of cAR is guided by </w:t>
      </w:r>
      <w:commentRangeStart w:id="12"/>
      <w:r>
        <w:t xml:space="preserve">the vision that printed material is information rich. </w:t>
      </w:r>
      <w:commentRangeEnd w:id="12"/>
      <w:r w:rsidR="00DE1C77">
        <w:rPr>
          <w:rStyle w:val="Kommentarzeichen"/>
        </w:rPr>
        <w:commentReference w:id="12"/>
      </w:r>
      <w:r>
        <w:t>Wall posters, newspapers, book pages, are all associated with far more content, and in much diverse formats</w:t>
      </w:r>
      <w:r w:rsidR="00000BCC">
        <w:t xml:space="preserve"> (multimedia)</w:t>
      </w:r>
      <w:r>
        <w:t xml:space="preserve">, than is possible to etch in ink. </w:t>
      </w:r>
      <w:r w:rsidR="00AC2292">
        <w:t xml:space="preserve">With cAR, such associated content can be retrieved by simply placing </w:t>
      </w:r>
      <w:r w:rsidR="00000BCC">
        <w:t>a transparent-display mobile</w:t>
      </w:r>
      <w:r w:rsidR="00AC2292">
        <w:t xml:space="preserve"> device directly on top of the object, be it a poster, map, or newspaper. T</w:t>
      </w:r>
      <w:r>
        <w:t>his vision acknowledges the affordances of physical objects; in the case of paper documents the naturalness and convenience of reading, scribbling</w:t>
      </w:r>
      <w:r w:rsidR="00AC2292">
        <w:t>, folding</w:t>
      </w:r>
      <w:r>
        <w:t xml:space="preserve"> or manipulating printed paper is unmatched by its digital counterparts. </w:t>
      </w:r>
      <w:commentRangeStart w:id="13"/>
      <w:r w:rsidR="00000BCC">
        <w:t>While existing mobile devices already offer access to digital information by means of mobile AR, cAR is based on the notion that interactions with the digital are enriched by the tangibility of physical moving a device on and off the augmented object.</w:t>
      </w:r>
      <w:commentRangeEnd w:id="13"/>
      <w:r w:rsidR="00746B51">
        <w:rPr>
          <w:rStyle w:val="Kommentarzeichen"/>
        </w:rPr>
        <w:commentReference w:id="13"/>
      </w:r>
    </w:p>
    <w:p w14:paraId="5FFD85B6" w14:textId="77777777" w:rsidR="00E26785" w:rsidRDefault="00000BCC" w:rsidP="00170423">
      <w:r>
        <w:t>We identify</w:t>
      </w:r>
      <w:r w:rsidR="00E26785">
        <w:t xml:space="preserve"> </w:t>
      </w:r>
      <w:r w:rsidR="00AC2292">
        <w:t xml:space="preserve">three categories of </w:t>
      </w:r>
      <w:r w:rsidR="00E26785">
        <w:t xml:space="preserve">interaction techniques for cAR devices: </w:t>
      </w:r>
      <w:r>
        <w:t xml:space="preserve">First, </w:t>
      </w:r>
      <w:r w:rsidR="00E26785">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AC2292">
        <w:t xml:space="preserve">video; </w:t>
      </w:r>
      <w:r>
        <w:t xml:space="preserve">second, </w:t>
      </w:r>
      <w:r w:rsidR="00E26785">
        <w:t>content-aware</w:t>
      </w:r>
      <w:r>
        <w:t xml:space="preserve"> interactions, e.g</w:t>
      </w:r>
      <w:r w:rsidR="00AC2292">
        <w:t>.</w:t>
      </w:r>
      <w:r w:rsidR="00E26785">
        <w:t xml:space="preserve"> tapping on unknown words </w:t>
      </w:r>
      <w:r w:rsidR="00AC2292">
        <w:t xml:space="preserve">triggers </w:t>
      </w:r>
      <w:r w:rsidR="00E26785">
        <w:t>translation</w:t>
      </w:r>
      <w:r w:rsidR="00AC2292">
        <w:t>;</w:t>
      </w:r>
      <w:r w:rsidR="00E26785">
        <w:t xml:space="preserve"> and </w:t>
      </w:r>
      <w:r>
        <w:t>third,</w:t>
      </w:r>
      <w:r w:rsidR="00E26785">
        <w:t xml:space="preserve"> off-contact</w:t>
      </w:r>
      <w:r>
        <w:t xml:space="preserve"> interactions, e.g</w:t>
      </w:r>
      <w:r w:rsidR="00AC2292">
        <w:t xml:space="preserve">. </w:t>
      </w:r>
      <w:r w:rsidR="00E26785">
        <w:t xml:space="preserve">information </w:t>
      </w:r>
      <w:r w:rsidR="00AC2292">
        <w:t>between devices can be easily exchanged by stacking one on top of another</w:t>
      </w:r>
      <w:r w:rsidR="00E26785">
        <w:t>.</w:t>
      </w:r>
      <w:r w:rsidR="00AC2292">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1F329E">
        <w:t>lipping for dual-sided access</w:t>
      </w:r>
      <w:r w:rsidR="00E26785">
        <w:t xml:space="preserve">. </w:t>
      </w:r>
    </w:p>
    <w:p w14:paraId="1BFF8A96" w14:textId="77777777" w:rsidR="00000BCC" w:rsidRDefault="00AC2292" w:rsidP="00170423">
      <w:r>
        <w:t xml:space="preserve">For cAR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r w:rsidR="00115A3F">
        <w:t xml:space="preserve">cAR </w:t>
      </w:r>
      <w:r w:rsidR="00BA6BAE">
        <w:t>interactions require</w:t>
      </w:r>
      <w:r w:rsidR="00115A3F">
        <w:t xml:space="preserve"> </w:t>
      </w:r>
      <w:r w:rsidR="00BA6BAE">
        <w:t xml:space="preserve">knowing </w:t>
      </w:r>
      <w:commentRangeStart w:id="14"/>
      <w:r w:rsidR="00115A3F">
        <w:t xml:space="preserve">the </w:t>
      </w:r>
      <w:r w:rsidR="00BA6BAE">
        <w:t xml:space="preserve">2D </w:t>
      </w:r>
      <w:r w:rsidR="00115A3F">
        <w:t xml:space="preserve">location </w:t>
      </w:r>
      <w:commentRangeEnd w:id="14"/>
      <w:r w:rsidR="00115A3F">
        <w:rPr>
          <w:rStyle w:val="Kommentarzeichen"/>
        </w:rPr>
        <w:commentReference w:id="14"/>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object’s coordinate system. This implies that, for example, </w:t>
      </w:r>
      <w:r w:rsidR="00115A3F">
        <w:t>using a cAR device on a book while in bed or while sitting on a table makes no difference when determining</w:t>
      </w:r>
      <w:r w:rsidR="00BA6BAE">
        <w:t xml:space="preserve"> its relative location</w:t>
      </w:r>
      <w:r w:rsidR="00115A3F">
        <w:t xml:space="preserve">. </w:t>
      </w:r>
      <w:r w:rsidR="00E26785">
        <w:t xml:space="preserve">An important consequence of the spatial alignment between the </w:t>
      </w:r>
      <w:r w:rsidR="00BA6BAE">
        <w:t xml:space="preserve">transparent display of the </w:t>
      </w:r>
      <w:r w:rsidR="00E26785">
        <w:t xml:space="preserve">cAR device and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means that no homographic transformations are needed for ali</w:t>
      </w:r>
      <w:r w:rsidR="00000BCC">
        <w:t>gning the digital augmentation.</w:t>
      </w:r>
    </w:p>
    <w:p w14:paraId="35744C73" w14:textId="77777777" w:rsidR="00BA6BAE" w:rsidRDefault="00BA6BAE" w:rsidP="00170423">
      <w:r>
        <w:t>We en</w:t>
      </w:r>
      <w:r w:rsidR="00E26785">
        <w:t xml:space="preserve">vision cAR devices </w:t>
      </w:r>
      <w:r>
        <w:t xml:space="preserve">that </w:t>
      </w:r>
      <w:r w:rsidR="00E26785">
        <w:t xml:space="preserve">augment only when in contact with the </w:t>
      </w:r>
      <w:r>
        <w:t xml:space="preserve">target </w:t>
      </w:r>
      <w:r w:rsidR="00AC2292">
        <w:t>artefact</w:t>
      </w:r>
      <w:r w:rsidR="00E26785">
        <w:t>, acting as normal device</w:t>
      </w:r>
      <w:r>
        <w:t>s</w:t>
      </w:r>
      <w:r w:rsidR="00E26785">
        <w:t xml:space="preserve"> when </w:t>
      </w:r>
      <w:r>
        <w:t xml:space="preserve">they are </w:t>
      </w:r>
      <w:r w:rsidR="00AC2292">
        <w:t xml:space="preserve">not resting on </w:t>
      </w:r>
      <w:r w:rsidR="00E26785">
        <w:t xml:space="preserve">top of </w:t>
      </w:r>
      <w:r w:rsidR="00AC2292">
        <w:t>objects</w:t>
      </w:r>
      <w:r w:rsidR="00E26785">
        <w:t>. Therefore, augmenting an object does not require the user to hold the cAR device in front or above the object for an extended period of time</w:t>
      </w:r>
      <w:r w:rsidR="00AC2292">
        <w:t>. This mitigates</w:t>
      </w:r>
      <w:r w:rsidR="00E26785">
        <w:t xml:space="preserve"> the potentially adverse effects on physical demand</w:t>
      </w:r>
      <w:r w:rsidR="00AC2292">
        <w:t xml:space="preserve"> </w:t>
      </w:r>
      <w:r w:rsidR="008E59DA">
        <w:rPr>
          <w:lang w:val="en-CA"/>
        </w:rPr>
        <w:t>[</w:t>
      </w:r>
      <w:r w:rsidR="008E59DA">
        <w:rPr>
          <w:lang w:val="en-CA"/>
        </w:rPr>
        <w:fldChar w:fldCharType="begin"/>
      </w:r>
      <w:r w:rsidR="008E59DA">
        <w:rPr>
          <w:lang w:val="en-CA"/>
        </w:rPr>
        <w:instrText xml:space="preserve"> REF _Ref377656329 \r \h </w:instrText>
      </w:r>
      <w:r w:rsidR="008E59DA">
        <w:rPr>
          <w:lang w:val="en-CA"/>
        </w:rPr>
      </w:r>
      <w:r w:rsidR="008E59DA">
        <w:rPr>
          <w:lang w:val="en-CA"/>
        </w:rPr>
        <w:fldChar w:fldCharType="separate"/>
      </w:r>
      <w:r w:rsidR="00953B40">
        <w:rPr>
          <w:lang w:val="en-CA"/>
        </w:rPr>
        <w:t>16</w:t>
      </w:r>
      <w:r w:rsidR="008E59DA">
        <w:rPr>
          <w:lang w:val="en-CA"/>
        </w:rPr>
        <w:fldChar w:fldCharType="end"/>
      </w:r>
      <w:r w:rsidR="008E59DA">
        <w:rPr>
          <w:lang w:val="en-CA"/>
        </w:rPr>
        <w:t>]</w:t>
      </w:r>
      <w:r w:rsidR="00E26785">
        <w:t xml:space="preserve">. Another implication is that augmentation is triggered by means of implicit </w:t>
      </w:r>
      <w:r w:rsidR="008E59DA">
        <w:t>interaction; simply</w:t>
      </w:r>
      <w:r w:rsidR="00E26785">
        <w:t xml:space="preserve"> placi</w:t>
      </w:r>
      <w:r w:rsidR="008E59DA">
        <w:t xml:space="preserve">ng the cAR device on top of the target object. </w:t>
      </w:r>
      <w:commentRangeStart w:id="15"/>
      <w:r w:rsidR="008E59DA">
        <w:t>Once the object is identified (registration</w:t>
      </w:r>
      <w:commentRangeEnd w:id="15"/>
      <w:r w:rsidR="00746B51">
        <w:rPr>
          <w:rStyle w:val="Kommentarzeichen"/>
        </w:rPr>
        <w:commentReference w:id="15"/>
      </w:r>
      <w:r w:rsidR="008E59DA">
        <w:t xml:space="preserve">), the device launches </w:t>
      </w:r>
      <w:r w:rsidR="00E26785">
        <w:t>the application associated wi</w:t>
      </w:r>
      <w:r w:rsidR="008E59DA">
        <w:t>th it</w:t>
      </w:r>
      <w:r w:rsidR="00E26785">
        <w:t>. A final implication is that a cAR device can augment an object without being the center of attention all the time; acting at times as an ambient or a secondary display, at others allowing undisturbed view to the underlying object due to its transparency.</w:t>
      </w:r>
    </w:p>
    <w:p w14:paraId="49A594D8" w14:textId="77777777" w:rsidR="00AC2292" w:rsidRPr="00BA6BAE" w:rsidRDefault="00AC2292" w:rsidP="00170423">
      <w:r w:rsidRPr="00AC2292">
        <w:t>In summary cAR integrates virtual and physical worlds by:</w:t>
      </w:r>
    </w:p>
    <w:p w14:paraId="704BFDBB" w14:textId="77777777" w:rsidR="00AC2292" w:rsidRPr="00AC2292" w:rsidRDefault="00AC2292" w:rsidP="00AC2292">
      <w:pPr>
        <w:pStyle w:val="Listenabsatz"/>
        <w:numPr>
          <w:ilvl w:val="0"/>
          <w:numId w:val="3"/>
        </w:numPr>
        <w:spacing w:after="60"/>
        <w:ind w:left="284" w:hanging="284"/>
        <w:rPr>
          <w:sz w:val="18"/>
          <w:szCs w:val="18"/>
        </w:rPr>
      </w:pPr>
      <w:r w:rsidRPr="00AC2292">
        <w:rPr>
          <w:sz w:val="18"/>
          <w:szCs w:val="18"/>
        </w:rPr>
        <w:t>augmenting physical objects upon contact,</w:t>
      </w:r>
    </w:p>
    <w:p w14:paraId="2E51D1EA" w14:textId="77777777" w:rsidR="00AC2292" w:rsidRPr="00AC2292" w:rsidRDefault="00AC2292" w:rsidP="00AC2292">
      <w:pPr>
        <w:pStyle w:val="Listenabsatz"/>
        <w:numPr>
          <w:ilvl w:val="0"/>
          <w:numId w:val="3"/>
        </w:numPr>
        <w:spacing w:after="60"/>
        <w:ind w:left="284" w:hanging="284"/>
        <w:rPr>
          <w:sz w:val="18"/>
          <w:szCs w:val="18"/>
        </w:rPr>
      </w:pPr>
      <w:r w:rsidRPr="00AC2292">
        <w:rPr>
          <w:sz w:val="18"/>
          <w:szCs w:val="18"/>
        </w:rPr>
        <w:t>preserving the affordances of physical objects,</w:t>
      </w:r>
    </w:p>
    <w:p w14:paraId="13EED5E7" w14:textId="77777777" w:rsidR="00AC2292" w:rsidRPr="00AC2292" w:rsidRDefault="00AC2292" w:rsidP="00AC2292">
      <w:pPr>
        <w:pStyle w:val="Listenabsatz"/>
        <w:numPr>
          <w:ilvl w:val="0"/>
          <w:numId w:val="3"/>
        </w:numPr>
        <w:spacing w:after="60"/>
        <w:ind w:left="284" w:hanging="284"/>
        <w:rPr>
          <w:sz w:val="18"/>
          <w:szCs w:val="18"/>
        </w:rPr>
      </w:pPr>
      <w:r w:rsidRPr="00AC2292">
        <w:rPr>
          <w:sz w:val="18"/>
          <w:szCs w:val="18"/>
        </w:rPr>
        <w:t>integrating display and input functionalities, and</w:t>
      </w:r>
    </w:p>
    <w:p w14:paraId="4C90B4DE" w14:textId="77777777" w:rsidR="00AC2292" w:rsidRPr="00AC2292" w:rsidRDefault="008E59DA" w:rsidP="00AC2292">
      <w:pPr>
        <w:pStyle w:val="Listenabsatz"/>
        <w:numPr>
          <w:ilvl w:val="0"/>
          <w:numId w:val="3"/>
        </w:numPr>
        <w:spacing w:after="60"/>
        <w:ind w:left="284" w:hanging="284"/>
        <w:rPr>
          <w:sz w:val="18"/>
          <w:szCs w:val="18"/>
        </w:rPr>
      </w:pPr>
      <w:r>
        <w:rPr>
          <w:sz w:val="18"/>
          <w:szCs w:val="18"/>
        </w:rPr>
        <w:lastRenderedPageBreak/>
        <w:t>simplifying</w:t>
      </w:r>
      <w:r w:rsidR="00AC2292" w:rsidRPr="00AC2292">
        <w:rPr>
          <w:sz w:val="18"/>
          <w:szCs w:val="18"/>
        </w:rPr>
        <w:t xml:space="preserve"> registration and rendering to </w:t>
      </w:r>
      <w:r>
        <w:rPr>
          <w:sz w:val="18"/>
          <w:szCs w:val="18"/>
        </w:rPr>
        <w:t>two dimensions</w:t>
      </w:r>
      <w:r w:rsidR="00AC2292" w:rsidRPr="00AC2292">
        <w:rPr>
          <w:sz w:val="18"/>
          <w:szCs w:val="18"/>
        </w:rPr>
        <w:t>.</w:t>
      </w:r>
    </w:p>
    <w:p w14:paraId="66777A18" w14:textId="77777777" w:rsidR="00AC2292" w:rsidRPr="000514AC" w:rsidRDefault="00AC2292" w:rsidP="00AC2292">
      <w:pPr>
        <w:pStyle w:val="berschrift1"/>
      </w:pPr>
      <w:commentRangeStart w:id="16"/>
      <w:r>
        <w:t>RELATED WORK</w:t>
      </w:r>
      <w:commentRangeEnd w:id="16"/>
      <w:r w:rsidR="000E5EFE">
        <w:rPr>
          <w:rStyle w:val="Kommentarzeichen"/>
          <w:b w:val="0"/>
          <w:kern w:val="0"/>
        </w:rPr>
        <w:commentReference w:id="16"/>
      </w:r>
    </w:p>
    <w:p w14:paraId="1093D592" w14:textId="77777777" w:rsidR="00AC2292" w:rsidRPr="00676CB7" w:rsidRDefault="00AC2292" w:rsidP="00AC2292">
      <w:commentRangeStart w:id="17"/>
      <w:r>
        <w:t xml:space="preserve">cAR builds on work in augmented reality, </w:t>
      </w:r>
      <w:r w:rsidR="005544D0">
        <w:t xml:space="preserve">magic lenses and </w:t>
      </w:r>
      <w:r>
        <w:t>transparent portable devices.</w:t>
      </w:r>
      <w:commentRangeEnd w:id="17"/>
      <w:r w:rsidR="00746B51">
        <w:rPr>
          <w:rStyle w:val="Kommentarzeichen"/>
        </w:rPr>
        <w:commentReference w:id="17"/>
      </w:r>
    </w:p>
    <w:p w14:paraId="1274F644" w14:textId="77777777" w:rsidR="00022983" w:rsidRDefault="00AC2292" w:rsidP="00022983">
      <w:pPr>
        <w:pStyle w:val="berschrift2"/>
      </w:pPr>
      <w:r>
        <w:t>Augmented Reality</w:t>
      </w:r>
    </w:p>
    <w:p w14:paraId="2C185955" w14:textId="77777777" w:rsidR="00022983" w:rsidRDefault="00AC2292" w:rsidP="00022983">
      <w:r w:rsidRPr="00022983">
        <w:rPr>
          <w:i/>
        </w:rPr>
        <w:t>Augmented Reality</w:t>
      </w:r>
      <w:r>
        <w:t xml:space="preserve"> (AR) enhances the real world by embedding digital content onto it. Bimber and Raskar list three </w:t>
      </w:r>
      <w:r w:rsidR="00170423">
        <w:t xml:space="preserve">basic AR </w:t>
      </w:r>
      <w:r>
        <w:t>challenges: display technology, registration and rendering [</w:t>
      </w:r>
      <w:r>
        <w:fldChar w:fldCharType="begin"/>
      </w:r>
      <w:r>
        <w:instrText xml:space="preserve"> REF _Ref349312273 \r \h </w:instrText>
      </w:r>
      <w:r>
        <w:fldChar w:fldCharType="separate"/>
      </w:r>
      <w:r w:rsidR="00953B40">
        <w:t>5</w:t>
      </w:r>
      <w:r>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pico-</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953B40">
        <w:t>4</w:t>
      </w:r>
      <w:r>
        <w:fldChar w:fldCharType="end"/>
      </w:r>
      <w:r>
        <w:t xml:space="preserve">, </w:t>
      </w:r>
      <w:r>
        <w:fldChar w:fldCharType="begin"/>
      </w:r>
      <w:r>
        <w:instrText xml:space="preserve"> REF _Ref351547954 \r \h </w:instrText>
      </w:r>
      <w:r>
        <w:fldChar w:fldCharType="separate"/>
      </w:r>
      <w:r w:rsidR="00953B40">
        <w:t>7</w:t>
      </w:r>
      <w:r>
        <w:fldChar w:fldCharType="end"/>
      </w:r>
      <w:r>
        <w:t>].</w:t>
      </w:r>
    </w:p>
    <w:p w14:paraId="3D27E86C" w14:textId="77777777" w:rsidR="00AC2292" w:rsidRDefault="00AC2292" w:rsidP="00AC2292">
      <w:r>
        <w:t xml:space="preserve">On the other hand, </w:t>
      </w:r>
      <w:r w:rsidRPr="000D3984">
        <w:rPr>
          <w:i/>
        </w:rPr>
        <w:t>Spatial AR</w:t>
      </w:r>
      <w:r>
        <w:t xml:space="preserve"> (SAR) relies on displays fixed in the environment (e.g. projections, transparent LCDs, etc) [</w:t>
      </w:r>
      <w:r>
        <w:fldChar w:fldCharType="begin"/>
      </w:r>
      <w:r>
        <w:instrText xml:space="preserve"> REF _Ref352948081 \r \h </w:instrText>
      </w:r>
      <w:r>
        <w:fldChar w:fldCharType="separate"/>
      </w:r>
      <w:r w:rsidR="00953B40">
        <w:t>6</w:t>
      </w:r>
      <w:r>
        <w:fldChar w:fldCharType="end"/>
      </w:r>
      <w:r>
        <w:t xml:space="preserve">]. Knowing the exact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 </w:t>
      </w:r>
      <w:del w:id="18" w:author="Büschel, Wolfgang" w:date="2014-01-17T13:04:00Z">
        <w:r w:rsidR="00964A16" w:rsidDel="00685D88">
          <w:delText xml:space="preserve">as </w:delText>
        </w:r>
      </w:del>
      <w:r>
        <w:t>simpler registration and rendering</w:t>
      </w:r>
      <w:r w:rsidR="00964A16">
        <w:t xml:space="preserve"> operations are required</w:t>
      </w:r>
      <w:r>
        <w:t xml:space="preserve">. </w:t>
      </w:r>
      <w:r w:rsidR="00964A16">
        <w:t>T</w:t>
      </w:r>
      <w:r>
        <w:t xml:space="preserve">o preserve the spatial alignment, both the display and augmented object should remain spatially fixed, limiting SAR to non-mobile </w:t>
      </w:r>
      <w:r w:rsidR="007B52CF">
        <w:t>applications [</w:t>
      </w:r>
      <w:r>
        <w:fldChar w:fldCharType="begin"/>
      </w:r>
      <w:r>
        <w:instrText xml:space="preserve"> REF _Ref349312273 \r \h </w:instrText>
      </w:r>
      <w:r>
        <w:fldChar w:fldCharType="separate"/>
      </w:r>
      <w:r w:rsidR="00953B40">
        <w:t>5</w:t>
      </w:r>
      <w:r>
        <w:fldChar w:fldCharType="end"/>
      </w:r>
      <w:r>
        <w:t xml:space="preserve">]. </w:t>
      </w:r>
    </w:p>
    <w:p w14:paraId="3F0C4935" w14:textId="77777777" w:rsidR="00AC2292" w:rsidRDefault="00AC2292" w:rsidP="00AC2292">
      <w:r>
        <w:t>Contact Augmented Reality (cAR)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In brief, cAR is both mobile and spatially aligned.</w:t>
      </w:r>
    </w:p>
    <w:p w14:paraId="55614527" w14:textId="77777777" w:rsidR="00AC2292" w:rsidRDefault="00AC2292" w:rsidP="00AC2292">
      <w:pPr>
        <w:pStyle w:val="berschrift2"/>
      </w:pPr>
      <w:r>
        <w:t>Magic Lenses and Tangible Views</w:t>
      </w:r>
    </w:p>
    <w:p w14:paraId="0FA6CD47" w14:textId="77777777" w:rsidR="00AC2292" w:rsidRDefault="00AC2292" w:rsidP="00AC2292">
      <w:r>
        <w:t>cAR is inspired by Bier et al.’s Toolglass and Magic Lenses [</w:t>
      </w:r>
      <w:r>
        <w:fldChar w:fldCharType="begin"/>
      </w:r>
      <w:r>
        <w:instrText xml:space="preserve"> REF _Ref352232780 \r \h </w:instrText>
      </w:r>
      <w:r>
        <w:fldChar w:fldCharType="separate"/>
      </w:r>
      <w:r w:rsidR="00953B40">
        <w:t>5</w:t>
      </w:r>
      <w:r>
        <w:fldChar w:fldCharType="end"/>
      </w:r>
      <w:r>
        <w:t>]. Toolglass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toolglass widget </w:t>
      </w:r>
      <w:r w:rsidR="00964A16">
        <w:t>can</w:t>
      </w:r>
      <w:r>
        <w:t xml:space="preserve"> have different areas each with unique operations, such that by clicking the target object through the toolglass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commentRangeStart w:id="19"/>
      <w:r>
        <w:t>[</w:t>
      </w:r>
      <w:r>
        <w:fldChar w:fldCharType="begin"/>
      </w:r>
      <w:r>
        <w:instrText xml:space="preserve"> REF _Ref352691139 \r \h </w:instrText>
      </w:r>
      <w:r>
        <w:fldChar w:fldCharType="separate"/>
      </w:r>
      <w:r w:rsidR="00953B40">
        <w:t>22</w:t>
      </w:r>
      <w:r>
        <w:fldChar w:fldCharType="end"/>
      </w:r>
      <w:commentRangeEnd w:id="19"/>
      <w:r w:rsidR="00A27E31">
        <w:rPr>
          <w:rStyle w:val="Kommentarzeichen"/>
        </w:rPr>
        <w:commentReference w:id="19"/>
      </w:r>
      <w:r>
        <w:t>].</w:t>
      </w:r>
      <w:r w:rsidR="00FE5ECA">
        <w:t xml:space="preserve"> Researchers built physical magic lenses using transparent acrylic plates with fiducial markers [</w:t>
      </w:r>
      <w:r w:rsidR="0049141B">
        <w:fldChar w:fldCharType="begin"/>
      </w:r>
      <w:r w:rsidR="0049141B">
        <w:instrText xml:space="preserve"> REF _Ref377659601 \r \h </w:instrText>
      </w:r>
      <w:r w:rsidR="0049141B">
        <w:fldChar w:fldCharType="separate"/>
      </w:r>
      <w:r w:rsidR="00953B40">
        <w:t>20</w:t>
      </w:r>
      <w:r w:rsidR="0049141B">
        <w:fldChar w:fldCharType="end"/>
      </w:r>
      <w:r w:rsidR="00FE5ECA">
        <w:t>] and 3D head tracking [</w:t>
      </w:r>
      <w:r w:rsidR="0049141B">
        <w:fldChar w:fldCharType="begin"/>
      </w:r>
      <w:r w:rsidR="0049141B">
        <w:instrText xml:space="preserve"> REF _Ref377659612 \r \h </w:instrText>
      </w:r>
      <w:r w:rsidR="0049141B">
        <w:fldChar w:fldCharType="separate"/>
      </w:r>
      <w:r w:rsidR="00953B40">
        <w:t>29</w:t>
      </w:r>
      <w:r w:rsidR="0049141B">
        <w:fldChar w:fldCharType="end"/>
      </w:r>
      <w:r w:rsidR="00FE5ECA">
        <w:t xml:space="preserve">]. </w:t>
      </w:r>
      <w:r w:rsidR="005544D0">
        <w:t>Similarly, t</w:t>
      </w:r>
      <w:r>
        <w:t xml:space="preserve">angible </w:t>
      </w:r>
      <w:commentRangeStart w:id="20"/>
      <w:r>
        <w:t>views</w:t>
      </w:r>
      <w:commentRangeEnd w:id="20"/>
      <w:r w:rsidR="005544D0">
        <w:rPr>
          <w:rStyle w:val="Kommentarzeichen"/>
        </w:rPr>
        <w:commentReference w:id="20"/>
      </w:r>
      <w:r>
        <w:t xml:space="preserve"> </w:t>
      </w:r>
      <w:r w:rsidR="005544D0">
        <w:t>[</w:t>
      </w:r>
      <w:r w:rsidR="005544D0">
        <w:fldChar w:fldCharType="begin"/>
      </w:r>
      <w:r w:rsidR="005544D0">
        <w:instrText xml:space="preserve"> REF _Ref352233107 \r \h </w:instrText>
      </w:r>
      <w:r w:rsidR="005544D0">
        <w:fldChar w:fldCharType="separate"/>
      </w:r>
      <w:r w:rsidR="00953B40">
        <w:t>30</w:t>
      </w:r>
      <w:r w:rsidR="005544D0">
        <w:fldChar w:fldCharType="end"/>
      </w:r>
      <w:r w:rsidR="005544D0">
        <w:t xml:space="preserve">] </w:t>
      </w:r>
      <w:r>
        <w:t xml:space="preserve">provide </w:t>
      </w:r>
      <w:r w:rsidR="00953B40">
        <w:t>secondary displays</w:t>
      </w:r>
      <w:r>
        <w:t xml:space="preserve"> for </w:t>
      </w:r>
      <w:r w:rsidR="00FE5ECA">
        <w:t>tabletop</w:t>
      </w:r>
      <w:r w:rsidR="0049141B">
        <w:t xml:space="preserve"> computers</w:t>
      </w:r>
      <w:r w:rsidR="00FE5ECA">
        <w:t>.</w:t>
      </w:r>
    </w:p>
    <w:p w14:paraId="0D1DC3AF" w14:textId="77777777" w:rsidR="00AC2292" w:rsidRPr="000514AC" w:rsidRDefault="00AC2292" w:rsidP="00AC2292">
      <w:r>
        <w:t xml:space="preserve">cAR, a concept </w:t>
      </w:r>
      <w:r w:rsidR="00953B40">
        <w:t xml:space="preserve">developed for transparent mobiles, </w:t>
      </w:r>
      <w:r>
        <w:t xml:space="preserve">encapsulates ideas from toolglasses and magic lenses. With cAR, the physical object is visible and modifications happen on </w:t>
      </w:r>
      <w:r w:rsidR="00953B40">
        <w:t xml:space="preserve">its </w:t>
      </w:r>
      <w:r>
        <w:t xml:space="preserve">digital model. </w:t>
      </w:r>
      <w:commentRangeStart w:id="21"/>
      <w:r>
        <w:t xml:space="preserve">cAR </w:t>
      </w:r>
      <w:r w:rsidR="00953B40">
        <w:t>advances the concept introduced by the A</w:t>
      </w:r>
      <w:r>
        <w:t xml:space="preserve">-book in several ways: we use feature tracking registration, explore off-contact and content-aware interactions, </w:t>
      </w:r>
      <w:r w:rsidR="00953B40">
        <w:t xml:space="preserve">and rely on transparent </w:t>
      </w:r>
      <w:r w:rsidR="00112EA1">
        <w:t>displays</w:t>
      </w:r>
      <w:r w:rsidR="005544D0">
        <w:t xml:space="preserve">, none of which have been </w:t>
      </w:r>
      <w:r w:rsidR="00953B40">
        <w:t>explored before</w:t>
      </w:r>
      <w:r>
        <w:t>.</w:t>
      </w:r>
      <w:commentRangeEnd w:id="21"/>
      <w:r w:rsidR="00A27E31">
        <w:rPr>
          <w:rStyle w:val="Kommentarzeichen"/>
        </w:rPr>
        <w:commentReference w:id="21"/>
      </w:r>
    </w:p>
    <w:p w14:paraId="49E8CE77" w14:textId="77777777" w:rsidR="00AC2292" w:rsidRDefault="00AC2292" w:rsidP="00AC2292">
      <w:pPr>
        <w:pStyle w:val="berschrift2"/>
      </w:pPr>
      <w:r>
        <w:t>Transparent Handheld Devices</w:t>
      </w:r>
    </w:p>
    <w:p w14:paraId="0345866C" w14:textId="77777777" w:rsidR="00D24B42" w:rsidRDefault="00AC2292" w:rsidP="00AC2292">
      <w:r>
        <w:t xml:space="preserve">Transparent handheld devices are the </w:t>
      </w:r>
      <w:r w:rsidR="009F651C">
        <w:t xml:space="preserve">subject </w:t>
      </w:r>
      <w:r>
        <w:t xml:space="preserve">of popular design concepts </w:t>
      </w:r>
      <w:r w:rsidR="009F651C">
        <w:t xml:space="preserve">covering </w:t>
      </w:r>
      <w:r>
        <w:t xml:space="preserve">smartphones </w:t>
      </w:r>
      <w:r w:rsidR="009F651C">
        <w:t xml:space="preserve">and </w:t>
      </w:r>
      <w:r>
        <w:t>tablets [</w:t>
      </w:r>
      <w:r>
        <w:fldChar w:fldCharType="begin"/>
      </w:r>
      <w:r>
        <w:instrText xml:space="preserve"> REF _Ref351302050 \r \h </w:instrText>
      </w:r>
      <w:r>
        <w:fldChar w:fldCharType="separate"/>
      </w:r>
      <w:r w:rsidR="00953B40">
        <w:t>8</w:t>
      </w:r>
      <w:r>
        <w:fldChar w:fldCharType="end"/>
      </w:r>
      <w:r>
        <w:t xml:space="preserve">, </w:t>
      </w:r>
      <w:r>
        <w:fldChar w:fldCharType="begin"/>
      </w:r>
      <w:r>
        <w:instrText xml:space="preserve"> REF _Ref351302052 \r \h </w:instrText>
      </w:r>
      <w:r>
        <w:fldChar w:fldCharType="separate"/>
      </w:r>
      <w:r w:rsidR="00953B40">
        <w:t>9</w:t>
      </w:r>
      <w:r>
        <w:fldChar w:fldCharType="end"/>
      </w:r>
      <w:r>
        <w:t>]. Such concepts are instrumental i</w:t>
      </w:r>
      <w:r w:rsidR="009F651C">
        <w:t>n proposing novel interactions (</w:t>
      </w:r>
      <w:r>
        <w:t xml:space="preserve">some of them </w:t>
      </w:r>
      <w:r>
        <w:lastRenderedPageBreak/>
        <w:t>similar to the ones</w:t>
      </w:r>
      <w:r w:rsidR="009F651C">
        <w:t xml:space="preserve"> we explore)</w:t>
      </w:r>
      <w:r>
        <w:t xml:space="preserve">; however they </w:t>
      </w:r>
      <w:r w:rsidR="009F651C">
        <w:t xml:space="preserve">do not </w:t>
      </w:r>
      <w:r>
        <w:t>di</w:t>
      </w:r>
      <w:r w:rsidR="009F651C">
        <w:t>scuss</w:t>
      </w:r>
      <w:r>
        <w:t xml:space="preserve"> usage contexts and technical limitations. Nonetheless, a few devices are reaching the public (e.g. </w:t>
      </w:r>
      <w:r w:rsidR="009F651C">
        <w:t>Lenovo S800</w:t>
      </w:r>
      <w:r>
        <w:t>) and production of such displays</w:t>
      </w:r>
      <w:r w:rsidR="005544D0">
        <w:t xml:space="preserve"> </w:t>
      </w:r>
      <w:r w:rsidR="009F651C">
        <w:t xml:space="preserve">is </w:t>
      </w:r>
      <w:r w:rsidR="005544D0">
        <w:t xml:space="preserve">scheduled for the near future </w:t>
      </w:r>
      <w:commentRangeStart w:id="22"/>
      <w:r w:rsidR="005544D0">
        <w:t xml:space="preserve">(see </w:t>
      </w:r>
      <w:r w:rsidRPr="001C707E">
        <w:t>Futaba Corporation</w:t>
      </w:r>
      <w:r>
        <w:t xml:space="preserve"> [</w:t>
      </w:r>
      <w:hyperlink r:id="rId13" w:history="1">
        <w:r w:rsidRPr="001B1109">
          <w:rPr>
            <w:rStyle w:val="Hyperlink"/>
          </w:rPr>
          <w:t>link</w:t>
        </w:r>
      </w:hyperlink>
      <w:r>
        <w:t xml:space="preserve">], </w:t>
      </w:r>
      <w:r w:rsidRPr="001B1109">
        <w:t>Fujitsu</w:t>
      </w:r>
      <w:r>
        <w:t xml:space="preserve"> [</w:t>
      </w:r>
      <w:hyperlink r:id="rId14" w:history="1">
        <w:r w:rsidRPr="001B1109">
          <w:rPr>
            <w:rStyle w:val="Hyperlink"/>
          </w:rPr>
          <w:t>link</w:t>
        </w:r>
      </w:hyperlink>
      <w:r>
        <w:t>])</w:t>
      </w:r>
      <w:r w:rsidR="005544D0">
        <w:t>.</w:t>
      </w:r>
      <w:commentRangeEnd w:id="22"/>
      <w:r w:rsidR="00E33396">
        <w:rPr>
          <w:rStyle w:val="Kommentarzeichen"/>
        </w:rPr>
        <w:commentReference w:id="22"/>
      </w:r>
      <w:r w:rsidR="00D24B42">
        <w:t xml:space="preserve"> </w:t>
      </w:r>
      <w:r w:rsidR="005544D0">
        <w:t xml:space="preserve">While such devices will become commercially available,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r>
        <w:t>LucidTouch [</w:t>
      </w:r>
      <w:r>
        <w:fldChar w:fldCharType="begin"/>
      </w:r>
      <w:r>
        <w:instrText xml:space="preserve"> REF _Ref351302055 \r \h </w:instrText>
      </w:r>
      <w:r>
        <w:fldChar w:fldCharType="separate"/>
      </w:r>
      <w:r w:rsidR="00953B40">
        <w:t>30</w:t>
      </w:r>
      <w:r>
        <w:fldChar w:fldCharType="end"/>
      </w:r>
      <w:r>
        <w:t xml:space="preserve">] </w:t>
      </w:r>
      <w:r w:rsidR="009F651C">
        <w:t>and LimpiDual [</w:t>
      </w:r>
      <w:r w:rsidR="009F651C">
        <w:fldChar w:fldCharType="begin"/>
      </w:r>
      <w:r w:rsidR="009F651C">
        <w:instrText xml:space="preserve"> REF _Ref352222291 \r \h </w:instrText>
      </w:r>
      <w:r w:rsidR="009F651C">
        <w:fldChar w:fldCharType="separate"/>
      </w:r>
      <w:r w:rsidR="009F651C">
        <w:t>25</w:t>
      </w:r>
      <w:r w:rsidR="009F651C">
        <w:fldChar w:fldCharType="end"/>
      </w:r>
      <w:r w:rsidR="009F651C">
        <w:t>] studied back-</w:t>
      </w:r>
      <w:del w:id="23" w:author="Büschel, Wolfgang" w:date="2014-01-17T13:20:00Z">
        <w:r w:rsidR="009F651C" w:rsidDel="00E33396">
          <w:delText>the</w:delText>
        </w:r>
      </w:del>
      <w:ins w:id="24" w:author="Büschel, Wolfgang" w:date="2014-01-17T13:20:00Z">
        <w:r w:rsidR="00E33396">
          <w:t>of</w:t>
        </w:r>
      </w:ins>
      <w:r w:rsidR="009F651C">
        <w:t>-device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2518AB">
        <w:t>21</w:t>
      </w:r>
      <w:r w:rsidR="002518AB">
        <w:fldChar w:fldCharType="end"/>
      </w:r>
      <w:r w:rsidR="002518AB">
        <w:t>] studied the binocular parallax problem.</w:t>
      </w:r>
    </w:p>
    <w:p w14:paraId="1D4292E3" w14:textId="77777777" w:rsidR="00AC2292" w:rsidRDefault="002518AB" w:rsidP="00AC2292">
      <w:commentRangeStart w:id="25"/>
      <w:r>
        <w:t xml:space="preserve">Our work </w:t>
      </w:r>
      <w:r w:rsidR="00D24B42">
        <w:t xml:space="preserve">moves beyond such </w:t>
      </w:r>
      <w:r>
        <w:t xml:space="preserve">limited </w:t>
      </w:r>
      <w:del w:id="26" w:author="Büschel, Wolfgang" w:date="2014-01-17T13:21:00Z">
        <w:r w:rsidDel="00E33396">
          <w:delText>focci</w:delText>
        </w:r>
      </w:del>
      <w:ins w:id="27" w:author="Büschel, Wolfgang" w:date="2014-01-17T13:21:00Z">
        <w:r w:rsidR="00E33396">
          <w:t>foci</w:t>
        </w:r>
      </w:ins>
      <w:r>
        <w:t xml:space="preserve"> </w:t>
      </w:r>
      <w:commentRangeEnd w:id="25"/>
      <w:r w:rsidR="00E33396">
        <w:rPr>
          <w:rStyle w:val="Kommentarzeichen"/>
        </w:rPr>
        <w:commentReference w:id="25"/>
      </w:r>
      <w:r>
        <w:t xml:space="preserve">and </w:t>
      </w:r>
      <w:r w:rsidR="00D24B42">
        <w:t>include</w:t>
      </w:r>
      <w:r>
        <w:t>s</w:t>
      </w:r>
      <w:r w:rsidR="00D24B42">
        <w:t xml:space="preserve"> a broad a range of techniques for augmenting objects </w:t>
      </w:r>
      <w:r>
        <w:t xml:space="preserve">upon </w:t>
      </w:r>
      <w:r w:rsidR="00D24B42">
        <w:t xml:space="preserve">contact. </w:t>
      </w:r>
    </w:p>
    <w:p w14:paraId="1E09C40B" w14:textId="4ABA72EC" w:rsidR="00237B88" w:rsidRDefault="00237B88" w:rsidP="00E33396">
      <w:pPr>
        <w:pStyle w:val="berschrift1"/>
      </w:pPr>
      <w:commentRangeStart w:id="28"/>
      <w:del w:id="29" w:author="Büschel, Wolfgang" w:date="2014-01-17T17:11:00Z">
        <w:r w:rsidRPr="00452E09" w:rsidDel="00216A7E">
          <w:delText>cAR</w:delText>
        </w:r>
        <w:r w:rsidDel="00216A7E">
          <w:delText xml:space="preserve"> </w:delText>
        </w:r>
        <w:r w:rsidRPr="00E33396" w:rsidDel="00216A7E">
          <w:delText>Interaction</w:delText>
        </w:r>
        <w:r w:rsidDel="00216A7E">
          <w:delText xml:space="preserve"> Techniques</w:delText>
        </w:r>
        <w:commentRangeEnd w:id="28"/>
        <w:r w:rsidR="006B7EE6" w:rsidDel="00216A7E">
          <w:rPr>
            <w:rStyle w:val="Kommentarzeichen"/>
            <w:b w:val="0"/>
            <w:kern w:val="0"/>
          </w:rPr>
          <w:commentReference w:id="28"/>
        </w:r>
      </w:del>
      <w:ins w:id="30" w:author="Büschel, Wolfgang" w:date="2014-01-17T17:11:00Z">
        <w:r w:rsidR="00216A7E">
          <w:t>CAR INTERACTION TECHNIQUES</w:t>
        </w:r>
      </w:ins>
    </w:p>
    <w:p w14:paraId="77B29F9A" w14:textId="77777777" w:rsidR="00237B88" w:rsidRPr="00C73117" w:rsidRDefault="00237B88" w:rsidP="00237B88">
      <w:r>
        <w:t xml:space="preserve">We present cAR interaction techniques in three categories: </w:t>
      </w:r>
      <w:r w:rsidRPr="003C6336">
        <w:rPr>
          <w:i/>
        </w:rPr>
        <w:t>contact-based,</w:t>
      </w:r>
      <w:r>
        <w:t xml:space="preserve"> </w:t>
      </w:r>
      <w:commentRangeStart w:id="31"/>
      <w:r w:rsidRPr="003C6336">
        <w:rPr>
          <w:i/>
        </w:rPr>
        <w:t>off-contact</w:t>
      </w:r>
      <w:commentRangeEnd w:id="31"/>
      <w:r>
        <w:rPr>
          <w:rStyle w:val="Kommentarzeichen"/>
        </w:rPr>
        <w:commentReference w:id="31"/>
      </w:r>
      <w:r>
        <w:rPr>
          <w:i/>
        </w:rPr>
        <w:t xml:space="preserve"> </w:t>
      </w:r>
      <w:r w:rsidRPr="00237B88">
        <w:t>and</w:t>
      </w:r>
      <w:r>
        <w:rPr>
          <w:i/>
        </w:rPr>
        <w:t xml:space="preserve"> content-aware</w:t>
      </w:r>
      <w:r>
        <w:t xml:space="preserve">. </w:t>
      </w:r>
      <w:commentRangeStart w:id="32"/>
      <w:r w:rsidR="002A03DC">
        <w:t xml:space="preserve">Contact-based and off-contact are what distinguish cAR from other forms of AR. </w:t>
      </w:r>
      <w:commentRangeEnd w:id="32"/>
      <w:r w:rsidR="006B7EE6">
        <w:rPr>
          <w:rStyle w:val="Kommentarzeichen"/>
        </w:rPr>
        <w:commentReference w:id="32"/>
      </w:r>
      <w:r w:rsidR="002A03DC">
        <w:t>Off-contact t</w:t>
      </w:r>
      <w:r>
        <w:t xml:space="preserve">echniques such as flipping or double-sided interaction are </w:t>
      </w:r>
      <w:commentRangeStart w:id="33"/>
      <w:r>
        <w:t>unique</w:t>
      </w:r>
      <w:commentRangeEnd w:id="33"/>
      <w:r w:rsidR="006B7EE6">
        <w:rPr>
          <w:rStyle w:val="Kommentarzeichen"/>
        </w:rPr>
        <w:commentReference w:id="33"/>
      </w:r>
      <w:r>
        <w:t xml:space="preserve"> </w:t>
      </w:r>
      <w:r w:rsidR="002A03DC">
        <w:t xml:space="preserve">but </w:t>
      </w:r>
      <w:r>
        <w:t xml:space="preserve">we have also included techniques that bear resemblance to those from </w:t>
      </w:r>
      <w:r w:rsidR="002A03DC">
        <w:t xml:space="preserve">other areas, such as </w:t>
      </w:r>
      <w:r>
        <w:t xml:space="preserve">tangible views </w:t>
      </w:r>
      <w:r>
        <w:rPr>
          <w:lang w:val="en-CA"/>
        </w:rPr>
        <w:t>[ref.]</w:t>
      </w:r>
      <w:r w:rsidR="002A03DC">
        <w:rPr>
          <w:lang w:val="en-CA"/>
        </w:rPr>
        <w:t xml:space="preserve"> </w:t>
      </w:r>
      <w:r>
        <w:rPr>
          <w:lang w:val="en-CA"/>
        </w:rPr>
        <w:t xml:space="preserve">for completeness. </w:t>
      </w:r>
      <w:r>
        <w:fldChar w:fldCharType="begin"/>
      </w:r>
      <w:r>
        <w:instrText xml:space="preserve"> REF _Ref352242204 \h </w:instrText>
      </w:r>
      <w:r>
        <w:fldChar w:fldCharType="separate"/>
      </w:r>
      <w:r w:rsidR="00953B40">
        <w:t xml:space="preserve">Figure </w:t>
      </w:r>
      <w:r w:rsidR="00953B40">
        <w:rPr>
          <w:noProof/>
        </w:rPr>
        <w:t>2</w:t>
      </w:r>
      <w:r>
        <w:fldChar w:fldCharType="end"/>
      </w:r>
      <w:r>
        <w:t xml:space="preserve"> illustrates the basic interaction </w:t>
      </w:r>
      <w:commentRangeStart w:id="34"/>
      <w:r>
        <w:t>techniques for cAR devices</w:t>
      </w:r>
      <w:commentRangeEnd w:id="34"/>
      <w:r>
        <w:rPr>
          <w:rStyle w:val="Kommentarzeichen"/>
        </w:rPr>
        <w:commentReference w:id="34"/>
      </w:r>
      <w:r>
        <w:t>.</w:t>
      </w:r>
      <w:r w:rsidR="002A03DC">
        <w:t xml:space="preserve"> </w:t>
      </w:r>
    </w:p>
    <w:p w14:paraId="1AA1CD56" w14:textId="77777777" w:rsidR="00237B88" w:rsidRDefault="00237B88" w:rsidP="00237B88">
      <w:pPr>
        <w:pStyle w:val="berschrift2"/>
      </w:pPr>
      <w:commentRangeStart w:id="35"/>
      <w:r>
        <w:t>Contact-based</w:t>
      </w:r>
      <w:commentRangeEnd w:id="35"/>
      <w:r w:rsidR="002A03DC">
        <w:rPr>
          <w:rStyle w:val="Kommentarzeichen"/>
          <w:b w:val="0"/>
          <w:kern w:val="0"/>
        </w:rPr>
        <w:commentReference w:id="35"/>
      </w:r>
    </w:p>
    <w:p w14:paraId="4C4F0F6B" w14:textId="77777777" w:rsidR="00237B88" w:rsidRPr="0071091D" w:rsidRDefault="00237B88" w:rsidP="00237B88">
      <w:r>
        <w:t xml:space="preserve">Contact-based interactions </w:t>
      </w:r>
      <w:r w:rsidR="002A03DC">
        <w:t xml:space="preserve">are what primarily distinguish cAR from other forms of AR approaches. </w:t>
      </w:r>
      <w:r w:rsidR="002A03DC">
        <w:rPr>
          <w:lang w:val="en-CA"/>
        </w:rPr>
        <w:t xml:space="preserve">These techniques </w:t>
      </w:r>
      <w:r>
        <w:t>are</w:t>
      </w:r>
      <w:r w:rsidR="002A03DC">
        <w:t xml:space="preserve"> manipulations of the cAR devic</w:t>
      </w:r>
      <w:ins w:id="36" w:author="Büschel, Wolfgang" w:date="2014-01-17T13:45:00Z">
        <w:r w:rsidR="006B09ED">
          <w:t>e</w:t>
        </w:r>
      </w:ins>
      <w:r>
        <w:t xml:space="preserve"> in relation to the object upon which it rests.</w:t>
      </w:r>
    </w:p>
    <w:p w14:paraId="100F5809" w14:textId="77777777" w:rsidR="00237B88" w:rsidRDefault="00237B88" w:rsidP="00237B88">
      <w:r w:rsidRPr="002A03DC">
        <w:rPr>
          <w:i/>
        </w:rPr>
        <w:t>Placing/Removing</w:t>
      </w:r>
      <w:r>
        <w:t xml:space="preserve"> – The basic interaction for cAR devices is placing the device on top of the augmentable object. Upon contact, the device tries to identify the object below and respond to it. In simple cases the device can respond to simple properties like color or type (e.g. text, drawing, skin, paint, etc.). In complex cases</w:t>
      </w:r>
      <w:r w:rsidR="002A03DC">
        <w:t>, such as for a map,</w:t>
      </w:r>
      <w:r>
        <w:t xml:space="preserve"> the device </w:t>
      </w:r>
      <w:r w:rsidR="002A03DC">
        <w:t xml:space="preserve">needs </w:t>
      </w:r>
      <w:r>
        <w:t>access to a model of the underlying object (e.g. in the cloud). Conversely, removing the cAR device from the o</w:t>
      </w:r>
      <w:commentRangeStart w:id="37"/>
      <w:r>
        <w:t xml:space="preserve">bject can be interpreted as an implicit interaction technique. </w:t>
      </w:r>
      <w:commentRangeEnd w:id="37"/>
      <w:r w:rsidR="002A03DC">
        <w:rPr>
          <w:rStyle w:val="Kommentarzeichen"/>
        </w:rPr>
        <w:commentReference w:id="37"/>
      </w:r>
    </w:p>
    <w:p w14:paraId="37B114C8" w14:textId="77777777" w:rsidR="00237B88" w:rsidRDefault="00237B88" w:rsidP="00237B88">
      <w:r w:rsidRPr="002A03DC">
        <w:rPr>
          <w:i/>
        </w:rPr>
        <w:t>Translation</w:t>
      </w:r>
      <w:r>
        <w:t xml:space="preserve"> – A user can translate a cAR device horizontally (x-y directions). The device can interpret movement in each axis as input. An application can use translation in X and Y to translate a virtual layer accordingly and maintain a correspondence between it and the real object.</w:t>
      </w:r>
    </w:p>
    <w:p w14:paraId="1F770963" w14:textId="77777777" w:rsidR="00237B88" w:rsidRDefault="00237B88" w:rsidP="00237B88">
      <w:r w:rsidRPr="002A03DC">
        <w:rPr>
          <w:i/>
        </w:rPr>
        <w:t>Rotation</w:t>
      </w:r>
      <w:r>
        <w:t xml:space="preserve"> – The device can also interpret the rotation of the device as input. This rotation can either be relative to the original </w:t>
      </w:r>
      <w:r>
        <w:lastRenderedPageBreak/>
        <w:t xml:space="preserve">placement or to the object’s “north”. An application can use changes in rotation to, for example, </w:t>
      </w:r>
      <w:r w:rsidRPr="00240364">
        <w:t xml:space="preserve">change display settings </w:t>
      </w:r>
      <w:r>
        <w:t>like</w:t>
      </w:r>
      <w:r w:rsidRPr="00240364">
        <w:t xml:space="preserve"> </w:t>
      </w:r>
      <w:r>
        <w:t>opacity and zoom factor</w:t>
      </w:r>
      <w:r w:rsidRPr="00240364">
        <w:t>.</w:t>
      </w:r>
    </w:p>
    <w:p w14:paraId="34AFCE71" w14:textId="77777777" w:rsidR="00237B88" w:rsidRDefault="00237B88" w:rsidP="00237B88">
      <w:r w:rsidRPr="002A03DC">
        <w:rPr>
          <w:i/>
        </w:rPr>
        <w:t>Freezing</w:t>
      </w:r>
      <w:r>
        <w:t xml:space="preserve"> – The device might freeze its current state by ignoring changes in translation and rotation. By freezing the current state, the user can move the device freely around while preserving the current state of the application, e.g. the current view in the virtual plane. This could for example be a video being displayed in the center of the device regardless of its position (see </w:t>
      </w:r>
      <w:r>
        <w:fldChar w:fldCharType="begin"/>
      </w:r>
      <w:r>
        <w:instrText xml:space="preserve"> REF _Ref352954342 \h </w:instrText>
      </w:r>
      <w:r>
        <w:fldChar w:fldCharType="separate"/>
      </w:r>
      <w:r w:rsidR="00953B40">
        <w:t xml:space="preserve">Figure </w:t>
      </w:r>
      <w:r w:rsidR="00953B40">
        <w:rPr>
          <w:noProof/>
        </w:rPr>
        <w:t>3</w:t>
      </w:r>
      <w:r>
        <w:fldChar w:fldCharType="end"/>
      </w:r>
      <w:r>
        <w:t>B).</w:t>
      </w:r>
    </w:p>
    <w:p w14:paraId="578F96B9" w14:textId="77777777" w:rsidR="00237B88" w:rsidRDefault="00237B88" w:rsidP="00237B88">
      <w:r w:rsidRPr="002A03DC">
        <w:rPr>
          <w:i/>
        </w:rPr>
        <w:t>Shaking</w:t>
      </w:r>
      <w:r>
        <w:t xml:space="preserve"> –</w:t>
      </w:r>
      <w:r w:rsidR="002A03DC">
        <w:t xml:space="preserve"> </w:t>
      </w:r>
      <w:r>
        <w:t>In this first exploration we focus on shaking the device while it is still lying on the augmented object. Further explorations could focus on trajectory movements and combinations of translations, rotations, and placing and removals of the device from the augmented object.</w:t>
      </w:r>
    </w:p>
    <w:p w14:paraId="3A961099" w14:textId="77777777" w:rsidR="00237B88" w:rsidRDefault="00237B88" w:rsidP="00237B88">
      <w:pPr>
        <w:pStyle w:val="berschrift2"/>
      </w:pPr>
      <w:commentRangeStart w:id="38"/>
      <w:r>
        <w:t>Off-Contact</w:t>
      </w:r>
      <w:commentRangeEnd w:id="38"/>
      <w:r w:rsidR="000D65AB">
        <w:rPr>
          <w:rStyle w:val="Kommentarzeichen"/>
          <w:b w:val="0"/>
          <w:kern w:val="0"/>
        </w:rPr>
        <w:commentReference w:id="38"/>
      </w:r>
    </w:p>
    <w:p w14:paraId="2A078BCF" w14:textId="77777777" w:rsidR="00237B88" w:rsidRDefault="00237B88" w:rsidP="00237B88">
      <w:r>
        <w:t xml:space="preserve">Off-contact interaction techniques do not require the cAR device to rest on top of the augmented object. </w:t>
      </w:r>
      <w:r w:rsidR="002A03DC">
        <w:t>These techniques are unique to the transparency affodances of cAR devices</w:t>
      </w:r>
      <w:r>
        <w:t>.</w:t>
      </w:r>
    </w:p>
    <w:p w14:paraId="7E8B4FF3" w14:textId="77777777" w:rsidR="00237B88" w:rsidRDefault="00237B88" w:rsidP="00237B88">
      <w:r w:rsidRPr="002A03DC">
        <w:rPr>
          <w:i/>
        </w:rPr>
        <w:t>Flipping</w:t>
      </w:r>
      <w:r>
        <w:t xml:space="preserve"> – A cAR device can be flipped around and have the other side of the screen on top. The device can apply different modifications on the user interface upon flipping like, for example, a 2x zoom, an inverse color filter, a translate feature, or launching a secondary application for the actual document.</w:t>
      </w:r>
    </w:p>
    <w:p w14:paraId="41870F9E" w14:textId="77777777" w:rsidR="00237B88" w:rsidRDefault="00237B88" w:rsidP="00237B88">
      <w:r w:rsidRPr="002A03DC">
        <w:rPr>
          <w:i/>
        </w:rPr>
        <w:t>Stacking</w:t>
      </w:r>
      <w:r>
        <w:t xml:space="preserve"> – A cAR device can also be stacked on top of another one. Given that both displays are transparent, the digital content of both devices could be visible at once. A natural usage of stacking is content sharing, where digital content created in one device can be pulled up by the device on top or pushed to the device below.</w:t>
      </w:r>
    </w:p>
    <w:p w14:paraId="756F016D" w14:textId="77777777" w:rsidR="00237B88" w:rsidRDefault="00237B88" w:rsidP="00237B88">
      <w:pPr>
        <w:pStyle w:val="berschrift2"/>
      </w:pPr>
      <w:r>
        <w:t>Content-Aware</w:t>
      </w:r>
    </w:p>
    <w:p w14:paraId="3E96BB6B" w14:textId="77777777" w:rsidR="00237B88" w:rsidRDefault="00237B88" w:rsidP="00237B88">
      <w:r>
        <w:t>Content-aware interaction techniques leverage knowledge about the underlying physical object.</w:t>
      </w:r>
    </w:p>
    <w:p w14:paraId="37A0C56C" w14:textId="77777777" w:rsidR="00237B88" w:rsidRDefault="00237B88" w:rsidP="00237B88">
      <w:r w:rsidRPr="002A03DC">
        <w:rPr>
          <w:i/>
        </w:rPr>
        <w:t>Direct Pointing</w:t>
      </w:r>
      <w:r>
        <w:t xml:space="preserve"> – Direct pointing allows the user to interact with the content displayed on the cAR display either by touch or pen. By means of direct pointing users can interact with user-interface elements like menus or issue touch gestures. Users can also interact with spatially-aligned digital content visible at the time. </w:t>
      </w:r>
    </w:p>
    <w:p w14:paraId="2DC29A00" w14:textId="77777777" w:rsidR="00237B88" w:rsidRDefault="00FB4A09" w:rsidP="00237B88">
      <w:commentRangeStart w:id="39"/>
      <w:r>
        <w:rPr>
          <w:noProof/>
          <w:lang w:val="de-DE" w:eastAsia="de-DE"/>
        </w:rPr>
        <mc:AlternateContent>
          <mc:Choice Requires="wpg">
            <w:drawing>
              <wp:anchor distT="0" distB="0" distL="114300" distR="114300" simplePos="0" relativeHeight="251668992" behindDoc="0" locked="0" layoutInCell="1" allowOverlap="1" wp14:anchorId="4DB151B2" wp14:editId="2697E8A4">
                <wp:simplePos x="967105" y="4344670"/>
                <wp:positionH relativeFrom="margin">
                  <wp:align>center</wp:align>
                </wp:positionH>
                <wp:positionV relativeFrom="margin">
                  <wp:align>bottom</wp:align>
                </wp:positionV>
                <wp:extent cx="6409690" cy="2113280"/>
                <wp:effectExtent l="0" t="0" r="0" b="127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113581"/>
                          <a:chOff x="0" y="95254"/>
                          <a:chExt cx="6409690" cy="2113608"/>
                        </a:xfrm>
                      </wpg:grpSpPr>
                      <wps:wsp>
                        <wps:cNvPr id="23" name="Text Box 23"/>
                        <wps:cNvSpPr txBox="1"/>
                        <wps:spPr>
                          <a:xfrm>
                            <a:off x="0" y="2077415"/>
                            <a:ext cx="6409690" cy="131447"/>
                          </a:xfrm>
                          <a:prstGeom prst="rect">
                            <a:avLst/>
                          </a:prstGeom>
                          <a:solidFill>
                            <a:prstClr val="white"/>
                          </a:solidFill>
                          <a:ln>
                            <a:noFill/>
                          </a:ln>
                          <a:effectLst/>
                        </wps:spPr>
                        <wps:txbx>
                          <w:txbxContent>
                            <w:p w14:paraId="0A1CAD2F" w14:textId="77777777" w:rsidR="00DE1C77" w:rsidRPr="00671480" w:rsidRDefault="00DE1C77" w:rsidP="007B52CF">
                              <w:pPr>
                                <w:pStyle w:val="Beschriftung"/>
                                <w:rPr>
                                  <w:sz w:val="20"/>
                                </w:rPr>
                              </w:pPr>
                              <w:bookmarkStart w:id="40" w:name="_Ref352242204"/>
                              <w:r>
                                <w:t xml:space="preserve">Figure </w:t>
                              </w:r>
                              <w:r>
                                <w:fldChar w:fldCharType="begin"/>
                              </w:r>
                              <w:r>
                                <w:instrText xml:space="preserve"> SEQ Figure \* ARABIC </w:instrText>
                              </w:r>
                              <w:r>
                                <w:fldChar w:fldCharType="separate"/>
                              </w:r>
                              <w:r>
                                <w:rPr>
                                  <w:noProof/>
                                </w:rPr>
                                <w:t>2</w:t>
                              </w:r>
                              <w:r>
                                <w:fldChar w:fldCharType="end"/>
                              </w:r>
                              <w:bookmarkEnd w:id="40"/>
                              <w:r>
                                <w:t>. cAR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8031" y="95254"/>
                            <a:ext cx="5973364" cy="1948843"/>
                          </a:xfrm>
                          <a:prstGeom prst="rect">
                            <a:avLst/>
                          </a:prstGeom>
                        </pic:spPr>
                      </pic:pic>
                    </wpg:wgp>
                  </a:graphicData>
                </a:graphic>
                <wp14:sizeRelV relativeFrom="margin">
                  <wp14:pctHeight>0</wp14:pctHeight>
                </wp14:sizeRelV>
              </wp:anchor>
            </w:drawing>
          </mc:Choice>
          <mc:Fallback>
            <w:pict>
              <v:group w14:anchorId="4DB151B2" id="Group 24" o:spid="_x0000_s1029" style="position:absolute;left:0;text-align:left;margin-left:0;margin-top:0;width:504.7pt;height:166.4pt;z-index:251668992;mso-position-horizontal:center;mso-position-horizontal-relative:margin;mso-position-vertical:bottom;mso-position-vertical-relative:margin;mso-height-relative:margin" coordorigin=",952" coordsize="64096,21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">
                <v:shape id="Text Box 23" o:spid="_x0000_s1030" type="#_x0000_t202" style="position:absolute;top:20774;width:6409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0A1CAD2F" w14:textId="77777777" w:rsidR="00DE1C77" w:rsidRPr="00671480" w:rsidRDefault="00DE1C77" w:rsidP="007B52CF">
                        <w:pPr>
                          <w:pStyle w:val="Beschriftung"/>
                          <w:rPr>
                            <w:sz w:val="20"/>
                          </w:rPr>
                        </w:pPr>
                        <w:bookmarkStart w:id="41" w:name="_Ref352242204"/>
                        <w:r>
                          <w:t xml:space="preserve">Figure </w:t>
                        </w:r>
                        <w:r>
                          <w:fldChar w:fldCharType="begin"/>
                        </w:r>
                        <w:r>
                          <w:instrText xml:space="preserve"> SEQ Figure \* ARABIC </w:instrText>
                        </w:r>
                        <w:r>
                          <w:fldChar w:fldCharType="separate"/>
                        </w:r>
                        <w:r>
                          <w:rPr>
                            <w:noProof/>
                          </w:rPr>
                          <w:t>2</w:t>
                        </w:r>
                        <w:r>
                          <w:fldChar w:fldCharType="end"/>
                        </w:r>
                        <w:bookmarkEnd w:id="41"/>
                        <w:r>
                          <w:t>. cAR interaction techniques grouped by the three identified categories</w:t>
                        </w:r>
                      </w:p>
                    </w:txbxContent>
                  </v:textbox>
                </v:shape>
                <v:shape id="Picture 22" o:spid="_x0000_s1031" type="#_x0000_t75" style="position:absolute;left:2180;top:952;width:59733;height:19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UHUrDAAAA2wAAAA8AAABkcnMvZG93bnJldi54bWxEj0FrwkAUhO9C/8PyCr3ppqGIpq5SSgVB&#10;Ixjb+yP7mg1m34bsauK/dwXB4zAz3zCL1WAbcaHO144VvE8SEMSl0zVXCn6P6/EMhA/IGhvHpOBK&#10;HlbLl9ECM+16PtClCJWIEPYZKjAhtJmUvjRk0U9cSxy9f9dZDFF2ldQd9hFuG5kmyVRarDkuGGzp&#10;21B5Ks5WQW9M/jHP8+nPLq0HfTyd/3bbvVJvr8PXJ4hAQ3iGH+2NVpCmcP8Sf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QdSsMAAADbAAAADwAAAAAAAAAAAAAAAACf&#10;AgAAZHJzL2Rvd25yZXYueG1sUEsFBgAAAAAEAAQA9wAAAI8DAAAAAA==&#10;">
                  <v:imagedata r:id="rId16" o:title=""/>
                  <v:path arrowok="t"/>
                </v:shape>
                <w10:wrap type="square" anchorx="margin" anchory="margin"/>
              </v:group>
            </w:pict>
          </mc:Fallback>
        </mc:AlternateContent>
      </w:r>
      <w:commentRangeEnd w:id="39"/>
      <w:r w:rsidR="00BA224E">
        <w:rPr>
          <w:rStyle w:val="Kommentarzeichen"/>
        </w:rPr>
        <w:commentReference w:id="39"/>
      </w:r>
      <w:r w:rsidR="00237B88" w:rsidRPr="002A03DC">
        <w:rPr>
          <w:i/>
        </w:rPr>
        <w:t>Extraction</w:t>
      </w:r>
      <w:r w:rsidR="00237B88">
        <w:t xml:space="preserve"> – Users can interact with elements of the digital representation of the augmented object. For example, </w:t>
      </w:r>
      <w:commentRangeStart w:id="42"/>
      <w:r w:rsidR="00237B88">
        <w:t>a cAR application for a magazine can allow users to select words and look up definitions</w:t>
      </w:r>
      <w:commentRangeEnd w:id="42"/>
      <w:r w:rsidR="00995F10">
        <w:rPr>
          <w:rStyle w:val="Kommentarzeichen"/>
        </w:rPr>
        <w:commentReference w:id="42"/>
      </w:r>
      <w:r w:rsidR="00237B88">
        <w:t>, translations, and other occurrences of these in the document.</w:t>
      </w:r>
    </w:p>
    <w:p w14:paraId="1D9ABCB5" w14:textId="77777777" w:rsidR="00237B88" w:rsidRDefault="00237B88" w:rsidP="00237B88">
      <w:r w:rsidRPr="002A03DC">
        <w:rPr>
          <w:i/>
        </w:rPr>
        <w:t>Triggers</w:t>
      </w:r>
      <w:r>
        <w:t xml:space="preserve"> – Triggers are areas in the physical object that activate special responses by the cAR device when placed on top of them. Triggers can be area-based or scribble-based. Area-based triggers </w:t>
      </w:r>
      <w:r>
        <w:lastRenderedPageBreak/>
        <w:t xml:space="preserve">are special zones statically defined in the </w:t>
      </w:r>
      <w:r w:rsidR="00995F10">
        <w:t xml:space="preserve">document being augmented, </w:t>
      </w:r>
      <w:commentRangeStart w:id="43"/>
      <w:r>
        <w:t>such as an image on a newspaper use</w:t>
      </w:r>
      <w:r w:rsidR="00995F10">
        <w:t>d</w:t>
      </w:r>
      <w:r>
        <w:t xml:space="preserve"> for triggering a video associated with the article</w:t>
      </w:r>
      <w:commentRangeEnd w:id="43"/>
      <w:r w:rsidR="00995F10">
        <w:rPr>
          <w:rStyle w:val="Kommentarzeichen"/>
        </w:rPr>
        <w:commentReference w:id="43"/>
      </w:r>
      <w:r>
        <w:t>. Scribble-based triggers are physical modifications on the physical object which are read and interpreted by the device; e.g. a hand-drawn square launches the browser application by moving the cAR device on top of it.</w:t>
      </w:r>
    </w:p>
    <w:p w14:paraId="544622E6" w14:textId="77777777" w:rsidR="00995F10" w:rsidRDefault="00995F10" w:rsidP="00995F10">
      <w:r w:rsidRPr="002A03DC">
        <w:rPr>
          <w:i/>
        </w:rPr>
        <w:t>Anchoring</w:t>
      </w:r>
      <w:r>
        <w:t xml:space="preserve"> – Anchoring is the basic interaction to attach digital content to a particular location of the physical object. Anchored content exists on a virtual layer spatially aligned with the physical object. For example, </w:t>
      </w:r>
      <w:commentRangeStart w:id="44"/>
      <w:r>
        <w:t>scribbles are created anchored to specific locations of a paper document.</w:t>
      </w:r>
      <w:commentRangeEnd w:id="44"/>
      <w:r>
        <w:rPr>
          <w:rStyle w:val="Kommentarzeichen"/>
        </w:rPr>
        <w:commentReference w:id="44"/>
      </w:r>
    </w:p>
    <w:p w14:paraId="21B5C5C5" w14:textId="77777777" w:rsidR="00995F10" w:rsidRDefault="00995F10" w:rsidP="00237B88">
      <w:commentRangeStart w:id="45"/>
      <w:r w:rsidRPr="002A03DC">
        <w:rPr>
          <w:i/>
        </w:rPr>
        <w:t>Orientation</w:t>
      </w:r>
      <w:r>
        <w:t xml:space="preserve"> </w:t>
      </w:r>
      <w:commentRangeEnd w:id="45"/>
      <w:r>
        <w:rPr>
          <w:rStyle w:val="Kommentarzeichen"/>
        </w:rPr>
        <w:commentReference w:id="45"/>
      </w:r>
      <w:r>
        <w:t>– A cAR application can adjust the orientation of its user-interface based on the coordinate system of the augmented object. This technique resembles the change of orientation of mobile phones according to the way users hold them (portrait vs. landscape). For example, a cAR application’s user-interface can adjust to the direction of the text and orientation of the paper document.</w:t>
      </w:r>
    </w:p>
    <w:p w14:paraId="5570E5D7" w14:textId="0039DFBA" w:rsidR="00237B88" w:rsidRDefault="00216A7E" w:rsidP="00995F10">
      <w:pPr>
        <w:pStyle w:val="berschrift1"/>
      </w:pPr>
      <w:ins w:id="46" w:author="Büschel, Wolfgang" w:date="2014-01-17T17:11:00Z">
        <w:r>
          <w:t>SAMPLE APPLICATION: MAPPING CAR TO ACTIVE READING</w:t>
        </w:r>
      </w:ins>
      <w:del w:id="47" w:author="Büschel, Wolfgang" w:date="2014-01-17T17:11:00Z">
        <w:r w:rsidR="00995F10" w:rsidDel="00216A7E">
          <w:delText>Sample Application: M</w:delText>
        </w:r>
        <w:r w:rsidR="00237B88" w:rsidDel="00216A7E">
          <w:delText xml:space="preserve">apping </w:delText>
        </w:r>
        <w:r w:rsidR="00995F10" w:rsidDel="00216A7E">
          <w:delText xml:space="preserve">cAR to </w:delText>
        </w:r>
        <w:r w:rsidR="00237B88" w:rsidDel="00216A7E">
          <w:delText>Active Reading</w:delText>
        </w:r>
      </w:del>
    </w:p>
    <w:p w14:paraId="672E49B0" w14:textId="3E3E3E43" w:rsidR="00995F10" w:rsidRDefault="00995F10" w:rsidP="00B20B16">
      <w:r>
        <w:t xml:space="preserve">To demonstrate the novel interactions provided by cAR, we chose to apply our implementation to Active Reading </w:t>
      </w:r>
      <w:r w:rsidR="00B20B16">
        <w:rPr>
          <w:lang w:val="en-CA"/>
        </w:rPr>
        <w:t>[ref</w:t>
      </w:r>
      <w:r>
        <w:rPr>
          <w:lang w:val="en-CA"/>
        </w:rPr>
        <w:t>.]</w:t>
      </w:r>
      <w:r>
        <w:t xml:space="preserve">. </w:t>
      </w:r>
      <w:r w:rsidRPr="0077329F">
        <w:t xml:space="preserve">Active reading happens in tasks where people read to gain knowledge and understand all aspects of a </w:t>
      </w:r>
      <w:r>
        <w:t>specific</w:t>
      </w:r>
      <w:r w:rsidRPr="0077329F">
        <w:t xml:space="preserve"> topic like reading to self-inform, reading to cross-reference or reading to support discussion [</w:t>
      </w:r>
      <w:r>
        <w:fldChar w:fldCharType="begin"/>
      </w:r>
      <w:r>
        <w:instrText xml:space="preserve"> REF _Ref352686061 \r \h </w:instrText>
      </w:r>
      <w:r>
        <w:fldChar w:fldCharType="separate"/>
      </w:r>
      <w:r w:rsidR="00953B40">
        <w:t>2</w:t>
      </w:r>
      <w:r>
        <w:fldChar w:fldCharType="end"/>
      </w:r>
      <w:r w:rsidRPr="0077329F">
        <w:t>].</w:t>
      </w:r>
      <w:r w:rsidR="00B20B16">
        <w:t xml:space="preserve"> </w:t>
      </w:r>
      <w:r w:rsidR="00B20B16" w:rsidRPr="0077329F">
        <w:t>Alth</w:t>
      </w:r>
      <w:r w:rsidR="00B20B16">
        <w:t>ough our goal is not to create a</w:t>
      </w:r>
      <w:r w:rsidR="00B20B16" w:rsidRPr="0077329F">
        <w:t xml:space="preserve"> cAR system for active reading that outperforms existing </w:t>
      </w:r>
      <w:r w:rsidR="00B20B16">
        <w:t xml:space="preserve">approaches </w:t>
      </w:r>
      <w:del w:id="48" w:author="Büschel, Wolfgang" w:date="2014-01-17T16:37:00Z">
        <w:r w:rsidR="00B20B16" w:rsidDel="006A1CE9">
          <w:delText xml:space="preserve">computers </w:delText>
        </w:r>
      </w:del>
      <w:r w:rsidR="00B20B16">
        <w:t>[</w:t>
      </w:r>
      <w:r w:rsidR="00B20B16">
        <w:fldChar w:fldCharType="begin"/>
      </w:r>
      <w:r w:rsidR="00B20B16">
        <w:instrText xml:space="preserve"> REF _Ref352437071 \r \h </w:instrText>
      </w:r>
      <w:r w:rsidR="00B20B16">
        <w:fldChar w:fldCharType="separate"/>
      </w:r>
      <w:r w:rsidR="00953B40">
        <w:t>21</w:t>
      </w:r>
      <w:r w:rsidR="00B20B16">
        <w:fldChar w:fldCharType="end"/>
      </w:r>
      <w:r w:rsidR="00B20B16">
        <w:t xml:space="preserve">, </w:t>
      </w:r>
      <w:r w:rsidR="00B20B16">
        <w:fldChar w:fldCharType="begin"/>
      </w:r>
      <w:r w:rsidR="00B20B16">
        <w:instrText xml:space="preserve"> REF _Ref352437073 \r \h </w:instrText>
      </w:r>
      <w:r w:rsidR="00B20B16">
        <w:fldChar w:fldCharType="separate"/>
      </w:r>
      <w:r w:rsidR="00953B40">
        <w:t>26</w:t>
      </w:r>
      <w:r w:rsidR="00B20B16">
        <w:fldChar w:fldCharType="end"/>
      </w:r>
      <w:r w:rsidR="00B20B16">
        <w:t xml:space="preserve">, </w:t>
      </w:r>
      <w:r w:rsidR="00B20B16">
        <w:fldChar w:fldCharType="begin"/>
      </w:r>
      <w:r w:rsidR="00B20B16">
        <w:instrText xml:space="preserve"> REF _Ref352437419 \r \h </w:instrText>
      </w:r>
      <w:r w:rsidR="00B20B16">
        <w:fldChar w:fldCharType="separate"/>
      </w:r>
      <w:r w:rsidR="00953B40">
        <w:t>23</w:t>
      </w:r>
      <w:r w:rsidR="00B20B16">
        <w:fldChar w:fldCharType="end"/>
      </w:r>
      <w:r w:rsidR="00B20B16">
        <w:t xml:space="preserve">, </w:t>
      </w:r>
      <w:r w:rsidR="00B20B16">
        <w:fldChar w:fldCharType="begin"/>
      </w:r>
      <w:r w:rsidR="00B20B16">
        <w:instrText xml:space="preserve"> REF _Ref352437425 \r \h </w:instrText>
      </w:r>
      <w:r w:rsidR="00B20B16">
        <w:fldChar w:fldCharType="separate"/>
      </w:r>
      <w:r w:rsidR="00953B40">
        <w:t>17</w:t>
      </w:r>
      <w:r w:rsidR="00B20B16">
        <w:fldChar w:fldCharType="end"/>
      </w:r>
      <w:r w:rsidR="00B20B16">
        <w:t xml:space="preserve">, </w:t>
      </w:r>
      <w:r w:rsidR="00B20B16">
        <w:fldChar w:fldCharType="begin"/>
      </w:r>
      <w:r w:rsidR="00B20B16">
        <w:instrText xml:space="preserve"> REF _Ref352437429 \r \h </w:instrText>
      </w:r>
      <w:r w:rsidR="00B20B16">
        <w:fldChar w:fldCharType="separate"/>
      </w:r>
      <w:r w:rsidR="00953B40">
        <w:t>33</w:t>
      </w:r>
      <w:r w:rsidR="00B20B16">
        <w:fldChar w:fldCharType="end"/>
      </w:r>
      <w:r w:rsidR="00B20B16">
        <w:t>]</w:t>
      </w:r>
      <w:r w:rsidR="00B20B16" w:rsidRPr="0077329F">
        <w:t xml:space="preserve">, we use </w:t>
      </w:r>
      <w:r w:rsidR="00B20B16">
        <w:t>this application area to explore the range of cAR techniques</w:t>
      </w:r>
      <w:r w:rsidR="00B20B16" w:rsidRPr="0077329F">
        <w:t xml:space="preserve">. </w:t>
      </w:r>
      <w:r w:rsidR="00B20B16">
        <w:t>Some basic features for active reading include</w:t>
      </w:r>
      <w:r>
        <w:t xml:space="preserve">: </w:t>
      </w:r>
      <w:r w:rsidRPr="006E1C9E">
        <w:t>outlining</w:t>
      </w:r>
      <w:r>
        <w:t xml:space="preserve">, </w:t>
      </w:r>
      <w:r w:rsidRPr="006E1C9E">
        <w:t>underlining</w:t>
      </w:r>
      <w:r>
        <w:t xml:space="preserve">, </w:t>
      </w:r>
      <w:r w:rsidRPr="006E1C9E">
        <w:t>highlighting</w:t>
      </w:r>
      <w:r>
        <w:t xml:space="preserve">, searching, </w:t>
      </w:r>
      <w:r w:rsidRPr="006E1C9E">
        <w:t>scribbling</w:t>
      </w:r>
      <w:r>
        <w:t xml:space="preserve">, digital </w:t>
      </w:r>
      <w:r w:rsidRPr="006E1C9E">
        <w:t>annotation</w:t>
      </w:r>
      <w:r>
        <w:t>s, note-taking, n</w:t>
      </w:r>
      <w:r w:rsidRPr="006E1C9E">
        <w:t>on-sequential navigation</w:t>
      </w:r>
      <w:r>
        <w:t xml:space="preserve">, </w:t>
      </w:r>
      <w:r w:rsidRPr="006E1C9E">
        <w:t>info</w:t>
      </w:r>
      <w:r>
        <w:t xml:space="preserve">rmation </w:t>
      </w:r>
      <w:r w:rsidRPr="006E1C9E">
        <w:t>seeking</w:t>
      </w:r>
      <w:r>
        <w:t xml:space="preserve">, </w:t>
      </w:r>
      <w:r w:rsidRPr="006E1C9E">
        <w:t>quoting</w:t>
      </w:r>
      <w:r>
        <w:t xml:space="preserve">, comparing, and </w:t>
      </w:r>
      <w:r w:rsidRPr="006E1C9E">
        <w:t>content</w:t>
      </w:r>
      <w:r>
        <w:t xml:space="preserve"> </w:t>
      </w:r>
      <w:r w:rsidRPr="006E1C9E">
        <w:t>sharing</w:t>
      </w:r>
      <w:r>
        <w:t>.</w:t>
      </w:r>
    </w:p>
    <w:p w14:paraId="75CDC3F2" w14:textId="77777777" w:rsidR="00237B88" w:rsidRDefault="006E53CC" w:rsidP="00237B88">
      <w:commentRangeStart w:id="49"/>
      <w:r>
        <w:rPr>
          <w:noProof/>
          <w:lang w:val="de-DE" w:eastAsia="de-DE"/>
        </w:rPr>
        <w:lastRenderedPageBreak/>
        <mc:AlternateContent>
          <mc:Choice Requires="wpg">
            <w:drawing>
              <wp:anchor distT="0" distB="0" distL="0" distR="0" simplePos="0" relativeHeight="251660800" behindDoc="0" locked="0" layoutInCell="1" allowOverlap="1" wp14:anchorId="66C09BD7" wp14:editId="06277BA0">
                <wp:simplePos x="0" y="0"/>
                <wp:positionH relativeFrom="margin">
                  <wp:align>left</wp:align>
                </wp:positionH>
                <wp:positionV relativeFrom="margin">
                  <wp:align>bottom</wp:align>
                </wp:positionV>
                <wp:extent cx="3225165" cy="377253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25165" cy="3773043"/>
                          <a:chOff x="0" y="1"/>
                          <a:chExt cx="3227068" cy="3563947"/>
                        </a:xfrm>
                      </wpg:grpSpPr>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ellenraster"/>
                                <w:tblW w:w="5040" w:type="dxa"/>
                                <w:tblLayout w:type="fixed"/>
                                <w:tblLook w:val="04A0" w:firstRow="1" w:lastRow="0" w:firstColumn="1" w:lastColumn="0" w:noHBand="0" w:noVBand="1"/>
                              </w:tblPr>
                              <w:tblGrid>
                                <w:gridCol w:w="1526"/>
                                <w:gridCol w:w="2947"/>
                                <w:gridCol w:w="567"/>
                              </w:tblGrid>
                              <w:tr w:rsidR="00DE1C77" w:rsidRPr="00E06A91" w14:paraId="682597EE" w14:textId="77777777" w:rsidTr="00C40BE3">
                                <w:tc>
                                  <w:tcPr>
                                    <w:tcW w:w="1526" w:type="dxa"/>
                                    <w:vAlign w:val="center"/>
                                  </w:tcPr>
                                  <w:p w14:paraId="111792DE" w14:textId="77777777" w:rsidR="00DE1C77" w:rsidRPr="00E06A91" w:rsidRDefault="00DE1C77" w:rsidP="00C40BE3">
                                    <w:pPr>
                                      <w:pStyle w:val="TableContent"/>
                                      <w:rPr>
                                        <w:b/>
                                      </w:rPr>
                                    </w:pPr>
                                    <w:r w:rsidRPr="00E06A91">
                                      <w:rPr>
                                        <w:b/>
                                      </w:rPr>
                                      <w:t>Int. Technique</w:t>
                                    </w:r>
                                  </w:p>
                                </w:tc>
                                <w:tc>
                                  <w:tcPr>
                                    <w:tcW w:w="2947" w:type="dxa"/>
                                    <w:vAlign w:val="center"/>
                                  </w:tcPr>
                                  <w:p w14:paraId="506A16BB" w14:textId="77777777" w:rsidR="00DE1C77" w:rsidRPr="00E06A91" w:rsidRDefault="00DE1C77" w:rsidP="00C40BE3">
                                    <w:pPr>
                                      <w:pStyle w:val="TableContent"/>
                                      <w:rPr>
                                        <w:b/>
                                      </w:rPr>
                                    </w:pPr>
                                    <w:r w:rsidRPr="00E06A91">
                                      <w:rPr>
                                        <w:b/>
                                      </w:rPr>
                                      <w:t>Active Reading Feature</w:t>
                                    </w:r>
                                  </w:p>
                                </w:tc>
                                <w:tc>
                                  <w:tcPr>
                                    <w:tcW w:w="567" w:type="dxa"/>
                                  </w:tcPr>
                                  <w:p w14:paraId="10F6D3BC" w14:textId="77777777" w:rsidR="00DE1C77" w:rsidRPr="00E06A91" w:rsidRDefault="00DE1C77" w:rsidP="00C40BE3">
                                    <w:pPr>
                                      <w:pStyle w:val="TableContent"/>
                                      <w:jc w:val="center"/>
                                      <w:rPr>
                                        <w:b/>
                                      </w:rPr>
                                    </w:pPr>
                                    <w:r>
                                      <w:rPr>
                                        <w:b/>
                                      </w:rPr>
                                      <w:t>Prot</w:t>
                                    </w:r>
                                  </w:p>
                                </w:tc>
                              </w:tr>
                              <w:tr w:rsidR="00DE1C77" w:rsidRPr="0089094E" w14:paraId="79D1A7D8" w14:textId="77777777" w:rsidTr="00C40BE3">
                                <w:tc>
                                  <w:tcPr>
                                    <w:tcW w:w="1526" w:type="dxa"/>
                                    <w:vAlign w:val="center"/>
                                  </w:tcPr>
                                  <w:p w14:paraId="05426DFD" w14:textId="77777777" w:rsidR="00DE1C77" w:rsidRPr="0089094E" w:rsidRDefault="00DE1C77" w:rsidP="00C40BE3">
                                    <w:pPr>
                                      <w:pStyle w:val="TableContent"/>
                                    </w:pPr>
                                    <w:r w:rsidRPr="0089094E">
                                      <w:t>Placing</w:t>
                                    </w:r>
                                    <w:r>
                                      <w:t>/Removal</w:t>
                                    </w:r>
                                  </w:p>
                                </w:tc>
                                <w:tc>
                                  <w:tcPr>
                                    <w:tcW w:w="2947" w:type="dxa"/>
                                    <w:vAlign w:val="center"/>
                                  </w:tcPr>
                                  <w:p w14:paraId="6082454C" w14:textId="77777777" w:rsidR="00DE1C77" w:rsidRPr="0089094E" w:rsidRDefault="00DE1C77" w:rsidP="00C40BE3">
                                    <w:pPr>
                                      <w:pStyle w:val="TableContent"/>
                                    </w:pPr>
                                    <w:r>
                                      <w:t>Document recognition, reading</w:t>
                                    </w:r>
                                  </w:p>
                                </w:tc>
                                <w:tc>
                                  <w:tcPr>
                                    <w:tcW w:w="567" w:type="dxa"/>
                                    <w:vAlign w:val="center"/>
                                  </w:tcPr>
                                  <w:p w14:paraId="00A94BE8" w14:textId="77777777" w:rsidR="00DE1C77" w:rsidRDefault="00DE1C77" w:rsidP="00C40BE3">
                                    <w:pPr>
                                      <w:pStyle w:val="TableContent"/>
                                      <w:jc w:val="center"/>
                                    </w:pPr>
                                    <w:r>
                                      <w:t>Both</w:t>
                                    </w:r>
                                  </w:p>
                                </w:tc>
                              </w:tr>
                              <w:tr w:rsidR="00DE1C77" w:rsidRPr="0089094E" w14:paraId="7BF02392" w14:textId="77777777" w:rsidTr="00C40BE3">
                                <w:tc>
                                  <w:tcPr>
                                    <w:tcW w:w="1526" w:type="dxa"/>
                                    <w:vAlign w:val="center"/>
                                  </w:tcPr>
                                  <w:p w14:paraId="7B20FBE2" w14:textId="77777777" w:rsidR="00DE1C77" w:rsidRPr="0089094E" w:rsidRDefault="00DE1C77" w:rsidP="00C40BE3">
                                    <w:pPr>
                                      <w:pStyle w:val="TableContent"/>
                                    </w:pPr>
                                    <w:r w:rsidRPr="0089094E">
                                      <w:t>Translation</w:t>
                                    </w:r>
                                    <w:r>
                                      <w:t>/</w:t>
                                    </w:r>
                                    <w:r w:rsidRPr="0089094E">
                                      <w:t xml:space="preserve"> Rotation</w:t>
                                    </w:r>
                                  </w:p>
                                </w:tc>
                                <w:tc>
                                  <w:tcPr>
                                    <w:tcW w:w="2947" w:type="dxa"/>
                                    <w:vAlign w:val="center"/>
                                  </w:tcPr>
                                  <w:p w14:paraId="3B6C0091" w14:textId="77777777" w:rsidR="00DE1C77" w:rsidRPr="0089094E" w:rsidRDefault="00DE1C77" w:rsidP="00C40BE3">
                                    <w:pPr>
                                      <w:pStyle w:val="TableContent"/>
                                    </w:pPr>
                                    <w:r>
                                      <w:t>Browsing virtual content anchored to locations in the physical document.</w:t>
                                    </w:r>
                                  </w:p>
                                </w:tc>
                                <w:tc>
                                  <w:tcPr>
                                    <w:tcW w:w="567" w:type="dxa"/>
                                    <w:vAlign w:val="center"/>
                                  </w:tcPr>
                                  <w:p w14:paraId="395E9112" w14:textId="77777777" w:rsidR="00DE1C77" w:rsidRPr="0089094E" w:rsidRDefault="00DE1C77" w:rsidP="00C40BE3">
                                    <w:pPr>
                                      <w:pStyle w:val="TableContent"/>
                                      <w:jc w:val="center"/>
                                    </w:pPr>
                                    <w:r>
                                      <w:t>Both</w:t>
                                    </w:r>
                                  </w:p>
                                </w:tc>
                              </w:tr>
                              <w:tr w:rsidR="00DE1C77" w:rsidRPr="0089094E" w14:paraId="509AC767" w14:textId="77777777" w:rsidTr="00C40BE3">
                                <w:tc>
                                  <w:tcPr>
                                    <w:tcW w:w="1526" w:type="dxa"/>
                                    <w:vAlign w:val="center"/>
                                  </w:tcPr>
                                  <w:p w14:paraId="4691958B" w14:textId="77777777" w:rsidR="00DE1C77" w:rsidRPr="0089094E" w:rsidRDefault="00DE1C77" w:rsidP="00C40BE3">
                                    <w:pPr>
                                      <w:pStyle w:val="TableContent"/>
                                    </w:pPr>
                                    <w:r w:rsidRPr="0089094E">
                                      <w:t>Freezing</w:t>
                                    </w:r>
                                  </w:p>
                                </w:tc>
                                <w:tc>
                                  <w:tcPr>
                                    <w:tcW w:w="2947" w:type="dxa"/>
                                    <w:vAlign w:val="center"/>
                                  </w:tcPr>
                                  <w:p w14:paraId="5A22D8ED" w14:textId="77777777" w:rsidR="00DE1C77" w:rsidRPr="0089094E" w:rsidRDefault="00DE1C77" w:rsidP="00C40BE3">
                                    <w:pPr>
                                      <w:pStyle w:val="TableContent"/>
                                    </w:pPr>
                                    <w:r>
                                      <w:t>Ignores physical changes in translations and rotation, thus maintaining the current digital view.</w:t>
                                    </w:r>
                                  </w:p>
                                </w:tc>
                                <w:tc>
                                  <w:tcPr>
                                    <w:tcW w:w="567" w:type="dxa"/>
                                    <w:vAlign w:val="center"/>
                                  </w:tcPr>
                                  <w:p w14:paraId="05E8D75D" w14:textId="77777777" w:rsidR="00DE1C77" w:rsidRPr="0089094E" w:rsidRDefault="00DE1C77" w:rsidP="00C40BE3">
                                    <w:pPr>
                                      <w:pStyle w:val="TableContent"/>
                                      <w:jc w:val="center"/>
                                    </w:pPr>
                                    <w:r>
                                      <w:t>cAR-Pad</w:t>
                                    </w:r>
                                  </w:p>
                                </w:tc>
                              </w:tr>
                              <w:tr w:rsidR="00DE1C77" w:rsidRPr="0089094E" w14:paraId="0BBD3B6B" w14:textId="77777777" w:rsidTr="00C40BE3">
                                <w:tc>
                                  <w:tcPr>
                                    <w:tcW w:w="1526" w:type="dxa"/>
                                    <w:vAlign w:val="center"/>
                                  </w:tcPr>
                                  <w:p w14:paraId="5CE0923C" w14:textId="77777777" w:rsidR="00DE1C77" w:rsidRPr="0089094E" w:rsidRDefault="00DE1C77" w:rsidP="00C40BE3">
                                    <w:pPr>
                                      <w:pStyle w:val="TableContent"/>
                                    </w:pPr>
                                    <w:r w:rsidRPr="0089094E">
                                      <w:t>Shaking</w:t>
                                    </w:r>
                                  </w:p>
                                </w:tc>
                                <w:tc>
                                  <w:tcPr>
                                    <w:tcW w:w="2947" w:type="dxa"/>
                                    <w:vAlign w:val="center"/>
                                  </w:tcPr>
                                  <w:p w14:paraId="2E56DD24" w14:textId="77777777" w:rsidR="00DE1C77" w:rsidRPr="0089094E" w:rsidRDefault="00DE1C77" w:rsidP="00C40BE3">
                                    <w:pPr>
                                      <w:pStyle w:val="TableContent"/>
                                    </w:pPr>
                                    <w:r>
                                      <w:t>Undo for highlights and scribbles</w:t>
                                    </w:r>
                                  </w:p>
                                </w:tc>
                                <w:tc>
                                  <w:tcPr>
                                    <w:tcW w:w="567" w:type="dxa"/>
                                    <w:vAlign w:val="center"/>
                                  </w:tcPr>
                                  <w:p w14:paraId="556E83A5" w14:textId="77777777" w:rsidR="00DE1C77" w:rsidRPr="0089094E" w:rsidRDefault="00DE1C77" w:rsidP="00B20B16">
                                    <w:pPr>
                                      <w:pStyle w:val="TableContent"/>
                                      <w:jc w:val="center"/>
                                    </w:pPr>
                                    <w:r>
                                      <w:t>cAR-Pad</w:t>
                                    </w:r>
                                  </w:p>
                                </w:tc>
                              </w:tr>
                              <w:tr w:rsidR="00DE1C77" w:rsidRPr="0089094E" w14:paraId="0E7857C5" w14:textId="77777777" w:rsidTr="00C40BE3">
                                <w:tc>
                                  <w:tcPr>
                                    <w:tcW w:w="1526" w:type="dxa"/>
                                    <w:vAlign w:val="center"/>
                                  </w:tcPr>
                                  <w:p w14:paraId="759D2F9D" w14:textId="77777777" w:rsidR="00DE1C77" w:rsidRPr="0089094E" w:rsidRDefault="00DE1C77" w:rsidP="00C40BE3">
                                    <w:pPr>
                                      <w:pStyle w:val="TableContent"/>
                                    </w:pPr>
                                    <w:r w:rsidRPr="0089094E">
                                      <w:t>Direct Pointing (hand</w:t>
                                    </w:r>
                                    <w:r>
                                      <w:t xml:space="preserve"> and pen</w:t>
                                    </w:r>
                                    <w:r w:rsidRPr="0089094E">
                                      <w:t>)</w:t>
                                    </w:r>
                                  </w:p>
                                </w:tc>
                                <w:tc>
                                  <w:tcPr>
                                    <w:tcW w:w="2947" w:type="dxa"/>
                                    <w:vAlign w:val="center"/>
                                  </w:tcPr>
                                  <w:p w14:paraId="2A389FA2" w14:textId="77777777" w:rsidR="00DE1C77" w:rsidRPr="0089094E" w:rsidRDefault="00DE1C77" w:rsidP="00C40BE3">
                                    <w:pPr>
                                      <w:pStyle w:val="TableContent"/>
                                    </w:pPr>
                                    <w:r>
                                      <w:t>UI interaction, creating and manipulating digital contents</w:t>
                                    </w:r>
                                  </w:p>
                                </w:tc>
                                <w:tc>
                                  <w:tcPr>
                                    <w:tcW w:w="567" w:type="dxa"/>
                                    <w:vAlign w:val="center"/>
                                  </w:tcPr>
                                  <w:p w14:paraId="5950DE98" w14:textId="77777777" w:rsidR="00DE1C77" w:rsidRPr="0089094E" w:rsidRDefault="00DE1C77" w:rsidP="00C40BE3">
                                    <w:pPr>
                                      <w:pStyle w:val="TableContent"/>
                                      <w:jc w:val="center"/>
                                    </w:pPr>
                                    <w:r>
                                      <w:t>Both</w:t>
                                    </w:r>
                                  </w:p>
                                </w:tc>
                              </w:tr>
                              <w:tr w:rsidR="00DE1C77" w:rsidRPr="0089094E" w14:paraId="6C98F63A" w14:textId="77777777" w:rsidTr="00C40BE3">
                                <w:trPr>
                                  <w:trHeight w:val="197"/>
                                </w:trPr>
                                <w:tc>
                                  <w:tcPr>
                                    <w:tcW w:w="1526" w:type="dxa"/>
                                    <w:vAlign w:val="center"/>
                                  </w:tcPr>
                                  <w:p w14:paraId="39CBDF48" w14:textId="77777777" w:rsidR="00DE1C77" w:rsidRPr="0089094E" w:rsidRDefault="00DE1C77" w:rsidP="00C40BE3">
                                    <w:pPr>
                                      <w:pStyle w:val="TableContent"/>
                                    </w:pPr>
                                    <w:r w:rsidRPr="0089094E">
                                      <w:t>Anchoring</w:t>
                                    </w:r>
                                  </w:p>
                                </w:tc>
                                <w:tc>
                                  <w:tcPr>
                                    <w:tcW w:w="2947" w:type="dxa"/>
                                    <w:vAlign w:val="center"/>
                                  </w:tcPr>
                                  <w:p w14:paraId="5D41A845" w14:textId="77777777" w:rsidR="00DE1C77" w:rsidRPr="0089094E" w:rsidRDefault="00DE1C77" w:rsidP="00C40BE3">
                                    <w:pPr>
                                      <w:pStyle w:val="TableContent"/>
                                    </w:pPr>
                                    <w:r>
                                      <w:t xml:space="preserve">Adds notes and scribbles to particular places of the physical document. </w:t>
                                    </w:r>
                                  </w:p>
                                </w:tc>
                                <w:tc>
                                  <w:tcPr>
                                    <w:tcW w:w="567" w:type="dxa"/>
                                    <w:vAlign w:val="center"/>
                                  </w:tcPr>
                                  <w:p w14:paraId="3AE1341C" w14:textId="77777777" w:rsidR="00DE1C77" w:rsidRPr="0089094E" w:rsidRDefault="00DE1C77" w:rsidP="00C40BE3">
                                    <w:pPr>
                                      <w:pStyle w:val="TableContent"/>
                                      <w:jc w:val="center"/>
                                    </w:pPr>
                                    <w:r>
                                      <w:t>Both</w:t>
                                    </w:r>
                                  </w:p>
                                </w:tc>
                              </w:tr>
                              <w:tr w:rsidR="00DE1C77" w:rsidRPr="0089094E" w14:paraId="300DB3AA" w14:textId="77777777" w:rsidTr="00C40BE3">
                                <w:tc>
                                  <w:tcPr>
                                    <w:tcW w:w="1526" w:type="dxa"/>
                                    <w:vAlign w:val="center"/>
                                  </w:tcPr>
                                  <w:p w14:paraId="432B0A07" w14:textId="77777777" w:rsidR="00DE1C77" w:rsidRPr="0089094E" w:rsidRDefault="00DE1C77" w:rsidP="00C40BE3">
                                    <w:pPr>
                                      <w:pStyle w:val="TableContent"/>
                                    </w:pPr>
                                    <w:r w:rsidRPr="0089094E">
                                      <w:t>Orientation</w:t>
                                    </w:r>
                                  </w:p>
                                </w:tc>
                                <w:tc>
                                  <w:tcPr>
                                    <w:tcW w:w="2947" w:type="dxa"/>
                                    <w:vAlign w:val="center"/>
                                  </w:tcPr>
                                  <w:p w14:paraId="652C8B3A" w14:textId="77777777" w:rsidR="00DE1C77" w:rsidRPr="0089094E" w:rsidRDefault="00DE1C77" w:rsidP="00C40BE3">
                                    <w:pPr>
                                      <w:pStyle w:val="TableContent"/>
                                    </w:pPr>
                                    <w:r>
                                      <w:t>Adjust the device’s UI to the text orientation</w:t>
                                    </w:r>
                                  </w:p>
                                </w:tc>
                                <w:tc>
                                  <w:tcPr>
                                    <w:tcW w:w="567" w:type="dxa"/>
                                    <w:vAlign w:val="center"/>
                                  </w:tcPr>
                                  <w:p w14:paraId="78E6245B" w14:textId="77777777" w:rsidR="00DE1C77" w:rsidRPr="0089094E" w:rsidRDefault="00DE1C77" w:rsidP="00B20B16">
                                    <w:pPr>
                                      <w:pStyle w:val="TableContent"/>
                                      <w:jc w:val="center"/>
                                    </w:pPr>
                                    <w:r>
                                      <w:t>cAR-Pad</w:t>
                                    </w:r>
                                  </w:p>
                                </w:tc>
                              </w:tr>
                              <w:tr w:rsidR="00DE1C77" w:rsidRPr="0089094E" w14:paraId="7746CFE3" w14:textId="77777777" w:rsidTr="00C40BE3">
                                <w:tc>
                                  <w:tcPr>
                                    <w:tcW w:w="1526" w:type="dxa"/>
                                    <w:vAlign w:val="center"/>
                                  </w:tcPr>
                                  <w:p w14:paraId="18B25D4C" w14:textId="77777777" w:rsidR="00DE1C77" w:rsidRPr="0089094E" w:rsidRDefault="00DE1C77" w:rsidP="00C40BE3">
                                    <w:pPr>
                                      <w:pStyle w:val="TableContent"/>
                                    </w:pPr>
                                    <w:r w:rsidRPr="0089094E">
                                      <w:t>Extraction</w:t>
                                    </w:r>
                                  </w:p>
                                </w:tc>
                                <w:tc>
                                  <w:tcPr>
                                    <w:tcW w:w="2947" w:type="dxa"/>
                                    <w:vAlign w:val="center"/>
                                  </w:tcPr>
                                  <w:p w14:paraId="0DB1EC9A" w14:textId="77777777" w:rsidR="00DE1C77" w:rsidRPr="0089094E" w:rsidRDefault="00DE1C77" w:rsidP="00C40BE3">
                                    <w:pPr>
                                      <w:pStyle w:val="TableContent"/>
                                    </w:pPr>
                                    <w:r>
                                      <w:t>Selecting words from the text for the purpose of in-document search, online search, and translation.</w:t>
                                    </w:r>
                                  </w:p>
                                </w:tc>
                                <w:tc>
                                  <w:tcPr>
                                    <w:tcW w:w="567" w:type="dxa"/>
                                    <w:vAlign w:val="center"/>
                                  </w:tcPr>
                                  <w:p w14:paraId="7DCE8810" w14:textId="77777777" w:rsidR="00DE1C77" w:rsidRPr="0089094E" w:rsidRDefault="00DE1C77" w:rsidP="00C40BE3">
                                    <w:pPr>
                                      <w:pStyle w:val="TableContent"/>
                                      <w:jc w:val="center"/>
                                    </w:pPr>
                                    <w:r>
                                      <w:t>Both</w:t>
                                    </w:r>
                                  </w:p>
                                </w:tc>
                              </w:tr>
                              <w:tr w:rsidR="00DE1C77" w:rsidRPr="0089094E" w14:paraId="34846DF3" w14:textId="77777777" w:rsidTr="00C40BE3">
                                <w:tc>
                                  <w:tcPr>
                                    <w:tcW w:w="1526" w:type="dxa"/>
                                    <w:vAlign w:val="center"/>
                                  </w:tcPr>
                                  <w:p w14:paraId="72A21DE4" w14:textId="77777777" w:rsidR="00DE1C77" w:rsidRPr="0089094E" w:rsidRDefault="00DE1C77" w:rsidP="00C40BE3">
                                    <w:pPr>
                                      <w:pStyle w:val="TableContent"/>
                                    </w:pPr>
                                    <w:r w:rsidRPr="0089094E">
                                      <w:t xml:space="preserve">Area </w:t>
                                    </w:r>
                                    <w:r>
                                      <w:t xml:space="preserve">and </w:t>
                                    </w:r>
                                    <w:r w:rsidRPr="0089094E">
                                      <w:t xml:space="preserve">Scribble </w:t>
                                    </w:r>
                                    <w:r>
                                      <w:t>Triggers</w:t>
                                    </w:r>
                                  </w:p>
                                </w:tc>
                                <w:tc>
                                  <w:tcPr>
                                    <w:tcW w:w="2947" w:type="dxa"/>
                                    <w:vAlign w:val="center"/>
                                  </w:tcPr>
                                  <w:p w14:paraId="5061995B" w14:textId="77777777" w:rsidR="00DE1C77" w:rsidRPr="0089094E" w:rsidRDefault="00DE1C77" w:rsidP="00C40BE3">
                                    <w:pPr>
                                      <w:pStyle w:val="TableContent"/>
                                    </w:pPr>
                                    <w:r>
                                      <w:t>Starting a video when hovering an image, and launching app when hovering a particular glyph.</w:t>
                                    </w:r>
                                  </w:p>
                                </w:tc>
                                <w:tc>
                                  <w:tcPr>
                                    <w:tcW w:w="567" w:type="dxa"/>
                                    <w:vAlign w:val="center"/>
                                  </w:tcPr>
                                  <w:p w14:paraId="4B4516B1" w14:textId="77777777" w:rsidR="00DE1C77" w:rsidRPr="0089094E" w:rsidRDefault="00DE1C77" w:rsidP="00C40BE3">
                                    <w:pPr>
                                      <w:pStyle w:val="TableContent"/>
                                      <w:jc w:val="center"/>
                                    </w:pPr>
                                    <w:r>
                                      <w:t>cAR-Pad</w:t>
                                    </w:r>
                                  </w:p>
                                </w:tc>
                              </w:tr>
                              <w:tr w:rsidR="00DE1C77" w:rsidRPr="0089094E" w14:paraId="6F5728F2" w14:textId="77777777" w:rsidTr="00C40BE3">
                                <w:trPr>
                                  <w:trHeight w:val="72"/>
                                </w:trPr>
                                <w:tc>
                                  <w:tcPr>
                                    <w:tcW w:w="1526" w:type="dxa"/>
                                    <w:vAlign w:val="center"/>
                                  </w:tcPr>
                                  <w:p w14:paraId="577AE176" w14:textId="77777777" w:rsidR="00DE1C77" w:rsidRPr="0089094E" w:rsidRDefault="00DE1C77" w:rsidP="00C40BE3">
                                    <w:pPr>
                                      <w:pStyle w:val="TableContent"/>
                                    </w:pPr>
                                    <w:r w:rsidRPr="0089094E">
                                      <w:t>Flipping</w:t>
                                    </w:r>
                                  </w:p>
                                </w:tc>
                                <w:tc>
                                  <w:tcPr>
                                    <w:tcW w:w="2947" w:type="dxa"/>
                                    <w:vAlign w:val="center"/>
                                  </w:tcPr>
                                  <w:p w14:paraId="20285212" w14:textId="77777777" w:rsidR="00DE1C77" w:rsidRPr="0089094E" w:rsidRDefault="00DE1C77" w:rsidP="00C40BE3">
                                    <w:pPr>
                                      <w:pStyle w:val="TableContent"/>
                                    </w:pPr>
                                    <w:r>
                                      <w:t>Full screen online-search of selected word, and magic-lens color filter.</w:t>
                                    </w:r>
                                  </w:p>
                                </w:tc>
                                <w:tc>
                                  <w:tcPr>
                                    <w:tcW w:w="567" w:type="dxa"/>
                                    <w:vAlign w:val="center"/>
                                  </w:tcPr>
                                  <w:p w14:paraId="45E14D16" w14:textId="77777777" w:rsidR="00DE1C77" w:rsidRPr="0089094E" w:rsidRDefault="00DE1C77" w:rsidP="00C40BE3">
                                    <w:pPr>
                                      <w:pStyle w:val="TableContent"/>
                                      <w:jc w:val="center"/>
                                    </w:pPr>
                                    <w:r>
                                      <w:t>TT</w:t>
                                    </w:r>
                                  </w:p>
                                </w:tc>
                              </w:tr>
                              <w:tr w:rsidR="00DE1C77" w:rsidRPr="0089094E" w14:paraId="3E170A2B" w14:textId="77777777" w:rsidTr="00C40BE3">
                                <w:tc>
                                  <w:tcPr>
                                    <w:tcW w:w="1526" w:type="dxa"/>
                                    <w:vAlign w:val="center"/>
                                  </w:tcPr>
                                  <w:p w14:paraId="7DCAB197" w14:textId="77777777" w:rsidR="00DE1C77" w:rsidRPr="0089094E" w:rsidRDefault="00DE1C77" w:rsidP="00C40BE3">
                                    <w:pPr>
                                      <w:pStyle w:val="TableContent"/>
                                    </w:pPr>
                                    <w:r w:rsidRPr="0089094E">
                                      <w:t>Stacking</w:t>
                                    </w:r>
                                  </w:p>
                                </w:tc>
                                <w:tc>
                                  <w:tcPr>
                                    <w:tcW w:w="2947" w:type="dxa"/>
                                    <w:vAlign w:val="center"/>
                                  </w:tcPr>
                                  <w:p w14:paraId="640BDA6D" w14:textId="77777777" w:rsidR="00DE1C77" w:rsidRPr="0089094E" w:rsidRDefault="00DE1C77" w:rsidP="00C40BE3">
                                    <w:pPr>
                                      <w:pStyle w:val="TableContent"/>
                                    </w:pPr>
                                    <w:r>
                                      <w:t>Content sharing from bottom device to top device.</w:t>
                                    </w:r>
                                  </w:p>
                                </w:tc>
                                <w:tc>
                                  <w:tcPr>
                                    <w:tcW w:w="567" w:type="dxa"/>
                                    <w:vAlign w:val="center"/>
                                  </w:tcPr>
                                  <w:p w14:paraId="35C76915" w14:textId="77777777" w:rsidR="00DE1C77" w:rsidRPr="0089094E" w:rsidRDefault="00DE1C77" w:rsidP="00C40BE3">
                                    <w:pPr>
                                      <w:pStyle w:val="TableContent"/>
                                      <w:keepNext/>
                                      <w:jc w:val="center"/>
                                    </w:pPr>
                                    <w:r>
                                      <w:t>cAR-Pad</w:t>
                                    </w:r>
                                  </w:p>
                                </w:tc>
                              </w:tr>
                            </w:tbl>
                            <w:p w14:paraId="14EDEEA9" w14:textId="77777777" w:rsidR="00DE1C77" w:rsidRDefault="00DE1C77" w:rsidP="00237B88"/>
                          </w:txbxContent>
                        </wps:txbx>
                        <wps:bodyPr rot="0" vert="horz" wrap="square" lIns="91440" tIns="45720" rIns="91440" bIns="45720" anchor="t" anchorCtr="0">
                          <a:noAutofit/>
                        </wps:bodyPr>
                      </wps:wsp>
                      <wps:wsp>
                        <wps:cNvPr id="13" name="Text Box 13"/>
                        <wps:cNvSpPr txBox="1"/>
                        <wps:spPr>
                          <a:xfrm>
                            <a:off x="0" y="3265514"/>
                            <a:ext cx="3225165" cy="298434"/>
                          </a:xfrm>
                          <a:prstGeom prst="rect">
                            <a:avLst/>
                          </a:prstGeom>
                          <a:solidFill>
                            <a:prstClr val="white"/>
                          </a:solidFill>
                          <a:ln>
                            <a:noFill/>
                          </a:ln>
                          <a:effectLst/>
                        </wps:spPr>
                        <wps:txbx>
                          <w:txbxContent>
                            <w:p w14:paraId="4A64BAC6" w14:textId="77777777" w:rsidR="00DE1C77" w:rsidRPr="001F0C52" w:rsidRDefault="00DE1C77" w:rsidP="00237B88">
                              <w:pPr>
                                <w:pStyle w:val="Beschriftung"/>
                                <w:rPr>
                                  <w:noProof/>
                                  <w:sz w:val="20"/>
                                </w:rPr>
                              </w:pPr>
                              <w:bookmarkStart w:id="50" w:name="_Ref352503675"/>
                              <w:r>
                                <w:t xml:space="preserve">Table </w:t>
                              </w:r>
                              <w:r>
                                <w:fldChar w:fldCharType="begin"/>
                              </w:r>
                              <w:r>
                                <w:instrText xml:space="preserve"> SEQ Table \* ARABIC </w:instrText>
                              </w:r>
                              <w:r>
                                <w:fldChar w:fldCharType="separate"/>
                              </w:r>
                              <w:r>
                                <w:rPr>
                                  <w:noProof/>
                                </w:rPr>
                                <w:t>1</w:t>
                              </w:r>
                              <w:r>
                                <w:fldChar w:fldCharType="end"/>
                              </w:r>
                              <w:bookmarkEnd w:id="50"/>
                              <w:r>
                                <w:t xml:space="preserve">. </w:t>
                              </w:r>
                              <w:r w:rsidRPr="000463D8">
                                <w:t>Mapping between cAR interaction techniques, active reading features and the prototypes.</w:t>
                              </w:r>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09BD7" id="Group 14" o:spid="_x0000_s1032" style="position:absolute;left:0;text-align:left;margin-left:0;margin-top:0;width:253.95pt;height:297.05pt;z-index:251660800;mso-wrap-distance-left:0;mso-wrap-distance-right:0;mso-position-horizontal:left;mso-position-horizontal-relative:margin;mso-position-vertical:bottom;mso-position-vertical-relative:margin;mso-width-relative:margin;mso-height-relative:margin" coordorigin="" coordsize="32270,35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">
                <v:shape id="Text Box 2" o:spid="_x0000_s1033"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ellenraster"/>
                          <w:tblW w:w="5040" w:type="dxa"/>
                          <w:tblLayout w:type="fixed"/>
                          <w:tblLook w:val="04A0" w:firstRow="1" w:lastRow="0" w:firstColumn="1" w:lastColumn="0" w:noHBand="0" w:noVBand="1"/>
                        </w:tblPr>
                        <w:tblGrid>
                          <w:gridCol w:w="1526"/>
                          <w:gridCol w:w="2947"/>
                          <w:gridCol w:w="567"/>
                        </w:tblGrid>
                        <w:tr w:rsidR="00DE1C77" w:rsidRPr="00E06A91" w14:paraId="682597EE" w14:textId="77777777" w:rsidTr="00C40BE3">
                          <w:tc>
                            <w:tcPr>
                              <w:tcW w:w="1526" w:type="dxa"/>
                              <w:vAlign w:val="center"/>
                            </w:tcPr>
                            <w:p w14:paraId="111792DE" w14:textId="77777777" w:rsidR="00DE1C77" w:rsidRPr="00E06A91" w:rsidRDefault="00DE1C77" w:rsidP="00C40BE3">
                              <w:pPr>
                                <w:pStyle w:val="TableContent"/>
                                <w:rPr>
                                  <w:b/>
                                </w:rPr>
                              </w:pPr>
                              <w:r w:rsidRPr="00E06A91">
                                <w:rPr>
                                  <w:b/>
                                </w:rPr>
                                <w:t>Int. Technique</w:t>
                              </w:r>
                            </w:p>
                          </w:tc>
                          <w:tc>
                            <w:tcPr>
                              <w:tcW w:w="2947" w:type="dxa"/>
                              <w:vAlign w:val="center"/>
                            </w:tcPr>
                            <w:p w14:paraId="506A16BB" w14:textId="77777777" w:rsidR="00DE1C77" w:rsidRPr="00E06A91" w:rsidRDefault="00DE1C77" w:rsidP="00C40BE3">
                              <w:pPr>
                                <w:pStyle w:val="TableContent"/>
                                <w:rPr>
                                  <w:b/>
                                </w:rPr>
                              </w:pPr>
                              <w:r w:rsidRPr="00E06A91">
                                <w:rPr>
                                  <w:b/>
                                </w:rPr>
                                <w:t>Active Reading Feature</w:t>
                              </w:r>
                            </w:p>
                          </w:tc>
                          <w:tc>
                            <w:tcPr>
                              <w:tcW w:w="567" w:type="dxa"/>
                            </w:tcPr>
                            <w:p w14:paraId="10F6D3BC" w14:textId="77777777" w:rsidR="00DE1C77" w:rsidRPr="00E06A91" w:rsidRDefault="00DE1C77" w:rsidP="00C40BE3">
                              <w:pPr>
                                <w:pStyle w:val="TableContent"/>
                                <w:jc w:val="center"/>
                                <w:rPr>
                                  <w:b/>
                                </w:rPr>
                              </w:pPr>
                              <w:r>
                                <w:rPr>
                                  <w:b/>
                                </w:rPr>
                                <w:t>Prot</w:t>
                              </w:r>
                            </w:p>
                          </w:tc>
                        </w:tr>
                        <w:tr w:rsidR="00DE1C77" w:rsidRPr="0089094E" w14:paraId="79D1A7D8" w14:textId="77777777" w:rsidTr="00C40BE3">
                          <w:tc>
                            <w:tcPr>
                              <w:tcW w:w="1526" w:type="dxa"/>
                              <w:vAlign w:val="center"/>
                            </w:tcPr>
                            <w:p w14:paraId="05426DFD" w14:textId="77777777" w:rsidR="00DE1C77" w:rsidRPr="0089094E" w:rsidRDefault="00DE1C77" w:rsidP="00C40BE3">
                              <w:pPr>
                                <w:pStyle w:val="TableContent"/>
                              </w:pPr>
                              <w:r w:rsidRPr="0089094E">
                                <w:t>Placing</w:t>
                              </w:r>
                              <w:r>
                                <w:t>/Removal</w:t>
                              </w:r>
                            </w:p>
                          </w:tc>
                          <w:tc>
                            <w:tcPr>
                              <w:tcW w:w="2947" w:type="dxa"/>
                              <w:vAlign w:val="center"/>
                            </w:tcPr>
                            <w:p w14:paraId="6082454C" w14:textId="77777777" w:rsidR="00DE1C77" w:rsidRPr="0089094E" w:rsidRDefault="00DE1C77" w:rsidP="00C40BE3">
                              <w:pPr>
                                <w:pStyle w:val="TableContent"/>
                              </w:pPr>
                              <w:r>
                                <w:t>Document recognition, reading</w:t>
                              </w:r>
                            </w:p>
                          </w:tc>
                          <w:tc>
                            <w:tcPr>
                              <w:tcW w:w="567" w:type="dxa"/>
                              <w:vAlign w:val="center"/>
                            </w:tcPr>
                            <w:p w14:paraId="00A94BE8" w14:textId="77777777" w:rsidR="00DE1C77" w:rsidRDefault="00DE1C77" w:rsidP="00C40BE3">
                              <w:pPr>
                                <w:pStyle w:val="TableContent"/>
                                <w:jc w:val="center"/>
                              </w:pPr>
                              <w:r>
                                <w:t>Both</w:t>
                              </w:r>
                            </w:p>
                          </w:tc>
                        </w:tr>
                        <w:tr w:rsidR="00DE1C77" w:rsidRPr="0089094E" w14:paraId="7BF02392" w14:textId="77777777" w:rsidTr="00C40BE3">
                          <w:tc>
                            <w:tcPr>
                              <w:tcW w:w="1526" w:type="dxa"/>
                              <w:vAlign w:val="center"/>
                            </w:tcPr>
                            <w:p w14:paraId="7B20FBE2" w14:textId="77777777" w:rsidR="00DE1C77" w:rsidRPr="0089094E" w:rsidRDefault="00DE1C77" w:rsidP="00C40BE3">
                              <w:pPr>
                                <w:pStyle w:val="TableContent"/>
                              </w:pPr>
                              <w:r w:rsidRPr="0089094E">
                                <w:t>Translation</w:t>
                              </w:r>
                              <w:r>
                                <w:t>/</w:t>
                              </w:r>
                              <w:r w:rsidRPr="0089094E">
                                <w:t xml:space="preserve"> Rotation</w:t>
                              </w:r>
                            </w:p>
                          </w:tc>
                          <w:tc>
                            <w:tcPr>
                              <w:tcW w:w="2947" w:type="dxa"/>
                              <w:vAlign w:val="center"/>
                            </w:tcPr>
                            <w:p w14:paraId="3B6C0091" w14:textId="77777777" w:rsidR="00DE1C77" w:rsidRPr="0089094E" w:rsidRDefault="00DE1C77" w:rsidP="00C40BE3">
                              <w:pPr>
                                <w:pStyle w:val="TableContent"/>
                              </w:pPr>
                              <w:r>
                                <w:t>Browsing virtual content anchored to locations in the physical document.</w:t>
                              </w:r>
                            </w:p>
                          </w:tc>
                          <w:tc>
                            <w:tcPr>
                              <w:tcW w:w="567" w:type="dxa"/>
                              <w:vAlign w:val="center"/>
                            </w:tcPr>
                            <w:p w14:paraId="395E9112" w14:textId="77777777" w:rsidR="00DE1C77" w:rsidRPr="0089094E" w:rsidRDefault="00DE1C77" w:rsidP="00C40BE3">
                              <w:pPr>
                                <w:pStyle w:val="TableContent"/>
                                <w:jc w:val="center"/>
                              </w:pPr>
                              <w:r>
                                <w:t>Both</w:t>
                              </w:r>
                            </w:p>
                          </w:tc>
                        </w:tr>
                        <w:tr w:rsidR="00DE1C77" w:rsidRPr="0089094E" w14:paraId="509AC767" w14:textId="77777777" w:rsidTr="00C40BE3">
                          <w:tc>
                            <w:tcPr>
                              <w:tcW w:w="1526" w:type="dxa"/>
                              <w:vAlign w:val="center"/>
                            </w:tcPr>
                            <w:p w14:paraId="4691958B" w14:textId="77777777" w:rsidR="00DE1C77" w:rsidRPr="0089094E" w:rsidRDefault="00DE1C77" w:rsidP="00C40BE3">
                              <w:pPr>
                                <w:pStyle w:val="TableContent"/>
                              </w:pPr>
                              <w:r w:rsidRPr="0089094E">
                                <w:t>Freezing</w:t>
                              </w:r>
                            </w:p>
                          </w:tc>
                          <w:tc>
                            <w:tcPr>
                              <w:tcW w:w="2947" w:type="dxa"/>
                              <w:vAlign w:val="center"/>
                            </w:tcPr>
                            <w:p w14:paraId="5A22D8ED" w14:textId="77777777" w:rsidR="00DE1C77" w:rsidRPr="0089094E" w:rsidRDefault="00DE1C77" w:rsidP="00C40BE3">
                              <w:pPr>
                                <w:pStyle w:val="TableContent"/>
                              </w:pPr>
                              <w:r>
                                <w:t>Ignores physical changes in translations and rotation, thus maintaining the current digital view.</w:t>
                              </w:r>
                            </w:p>
                          </w:tc>
                          <w:tc>
                            <w:tcPr>
                              <w:tcW w:w="567" w:type="dxa"/>
                              <w:vAlign w:val="center"/>
                            </w:tcPr>
                            <w:p w14:paraId="05E8D75D" w14:textId="77777777" w:rsidR="00DE1C77" w:rsidRPr="0089094E" w:rsidRDefault="00DE1C77" w:rsidP="00C40BE3">
                              <w:pPr>
                                <w:pStyle w:val="TableContent"/>
                                <w:jc w:val="center"/>
                              </w:pPr>
                              <w:r>
                                <w:t>cAR-Pad</w:t>
                              </w:r>
                            </w:p>
                          </w:tc>
                        </w:tr>
                        <w:tr w:rsidR="00DE1C77" w:rsidRPr="0089094E" w14:paraId="0BBD3B6B" w14:textId="77777777" w:rsidTr="00C40BE3">
                          <w:tc>
                            <w:tcPr>
                              <w:tcW w:w="1526" w:type="dxa"/>
                              <w:vAlign w:val="center"/>
                            </w:tcPr>
                            <w:p w14:paraId="5CE0923C" w14:textId="77777777" w:rsidR="00DE1C77" w:rsidRPr="0089094E" w:rsidRDefault="00DE1C77" w:rsidP="00C40BE3">
                              <w:pPr>
                                <w:pStyle w:val="TableContent"/>
                              </w:pPr>
                              <w:r w:rsidRPr="0089094E">
                                <w:t>Shaking</w:t>
                              </w:r>
                            </w:p>
                          </w:tc>
                          <w:tc>
                            <w:tcPr>
                              <w:tcW w:w="2947" w:type="dxa"/>
                              <w:vAlign w:val="center"/>
                            </w:tcPr>
                            <w:p w14:paraId="2E56DD24" w14:textId="77777777" w:rsidR="00DE1C77" w:rsidRPr="0089094E" w:rsidRDefault="00DE1C77" w:rsidP="00C40BE3">
                              <w:pPr>
                                <w:pStyle w:val="TableContent"/>
                              </w:pPr>
                              <w:r>
                                <w:t>Undo for highlights and scribbles</w:t>
                              </w:r>
                            </w:p>
                          </w:tc>
                          <w:tc>
                            <w:tcPr>
                              <w:tcW w:w="567" w:type="dxa"/>
                              <w:vAlign w:val="center"/>
                            </w:tcPr>
                            <w:p w14:paraId="556E83A5" w14:textId="77777777" w:rsidR="00DE1C77" w:rsidRPr="0089094E" w:rsidRDefault="00DE1C77" w:rsidP="00B20B16">
                              <w:pPr>
                                <w:pStyle w:val="TableContent"/>
                                <w:jc w:val="center"/>
                              </w:pPr>
                              <w:r>
                                <w:t>cAR-Pad</w:t>
                              </w:r>
                            </w:p>
                          </w:tc>
                        </w:tr>
                        <w:tr w:rsidR="00DE1C77" w:rsidRPr="0089094E" w14:paraId="0E7857C5" w14:textId="77777777" w:rsidTr="00C40BE3">
                          <w:tc>
                            <w:tcPr>
                              <w:tcW w:w="1526" w:type="dxa"/>
                              <w:vAlign w:val="center"/>
                            </w:tcPr>
                            <w:p w14:paraId="759D2F9D" w14:textId="77777777" w:rsidR="00DE1C77" w:rsidRPr="0089094E" w:rsidRDefault="00DE1C77" w:rsidP="00C40BE3">
                              <w:pPr>
                                <w:pStyle w:val="TableContent"/>
                              </w:pPr>
                              <w:r w:rsidRPr="0089094E">
                                <w:t>Direct Pointing (hand</w:t>
                              </w:r>
                              <w:r>
                                <w:t xml:space="preserve"> and pen</w:t>
                              </w:r>
                              <w:r w:rsidRPr="0089094E">
                                <w:t>)</w:t>
                              </w:r>
                            </w:p>
                          </w:tc>
                          <w:tc>
                            <w:tcPr>
                              <w:tcW w:w="2947" w:type="dxa"/>
                              <w:vAlign w:val="center"/>
                            </w:tcPr>
                            <w:p w14:paraId="2A389FA2" w14:textId="77777777" w:rsidR="00DE1C77" w:rsidRPr="0089094E" w:rsidRDefault="00DE1C77" w:rsidP="00C40BE3">
                              <w:pPr>
                                <w:pStyle w:val="TableContent"/>
                              </w:pPr>
                              <w:r>
                                <w:t>UI interaction, creating and manipulating digital contents</w:t>
                              </w:r>
                            </w:p>
                          </w:tc>
                          <w:tc>
                            <w:tcPr>
                              <w:tcW w:w="567" w:type="dxa"/>
                              <w:vAlign w:val="center"/>
                            </w:tcPr>
                            <w:p w14:paraId="5950DE98" w14:textId="77777777" w:rsidR="00DE1C77" w:rsidRPr="0089094E" w:rsidRDefault="00DE1C77" w:rsidP="00C40BE3">
                              <w:pPr>
                                <w:pStyle w:val="TableContent"/>
                                <w:jc w:val="center"/>
                              </w:pPr>
                              <w:r>
                                <w:t>Both</w:t>
                              </w:r>
                            </w:p>
                          </w:tc>
                        </w:tr>
                        <w:tr w:rsidR="00DE1C77" w:rsidRPr="0089094E" w14:paraId="6C98F63A" w14:textId="77777777" w:rsidTr="00C40BE3">
                          <w:trPr>
                            <w:trHeight w:val="197"/>
                          </w:trPr>
                          <w:tc>
                            <w:tcPr>
                              <w:tcW w:w="1526" w:type="dxa"/>
                              <w:vAlign w:val="center"/>
                            </w:tcPr>
                            <w:p w14:paraId="39CBDF48" w14:textId="77777777" w:rsidR="00DE1C77" w:rsidRPr="0089094E" w:rsidRDefault="00DE1C77" w:rsidP="00C40BE3">
                              <w:pPr>
                                <w:pStyle w:val="TableContent"/>
                              </w:pPr>
                              <w:r w:rsidRPr="0089094E">
                                <w:t>Anchoring</w:t>
                              </w:r>
                            </w:p>
                          </w:tc>
                          <w:tc>
                            <w:tcPr>
                              <w:tcW w:w="2947" w:type="dxa"/>
                              <w:vAlign w:val="center"/>
                            </w:tcPr>
                            <w:p w14:paraId="5D41A845" w14:textId="77777777" w:rsidR="00DE1C77" w:rsidRPr="0089094E" w:rsidRDefault="00DE1C77" w:rsidP="00C40BE3">
                              <w:pPr>
                                <w:pStyle w:val="TableContent"/>
                              </w:pPr>
                              <w:r>
                                <w:t xml:space="preserve">Adds notes and scribbles to particular places of the physical document. </w:t>
                              </w:r>
                            </w:p>
                          </w:tc>
                          <w:tc>
                            <w:tcPr>
                              <w:tcW w:w="567" w:type="dxa"/>
                              <w:vAlign w:val="center"/>
                            </w:tcPr>
                            <w:p w14:paraId="3AE1341C" w14:textId="77777777" w:rsidR="00DE1C77" w:rsidRPr="0089094E" w:rsidRDefault="00DE1C77" w:rsidP="00C40BE3">
                              <w:pPr>
                                <w:pStyle w:val="TableContent"/>
                                <w:jc w:val="center"/>
                              </w:pPr>
                              <w:r>
                                <w:t>Both</w:t>
                              </w:r>
                            </w:p>
                          </w:tc>
                        </w:tr>
                        <w:tr w:rsidR="00DE1C77" w:rsidRPr="0089094E" w14:paraId="300DB3AA" w14:textId="77777777" w:rsidTr="00C40BE3">
                          <w:tc>
                            <w:tcPr>
                              <w:tcW w:w="1526" w:type="dxa"/>
                              <w:vAlign w:val="center"/>
                            </w:tcPr>
                            <w:p w14:paraId="432B0A07" w14:textId="77777777" w:rsidR="00DE1C77" w:rsidRPr="0089094E" w:rsidRDefault="00DE1C77" w:rsidP="00C40BE3">
                              <w:pPr>
                                <w:pStyle w:val="TableContent"/>
                              </w:pPr>
                              <w:r w:rsidRPr="0089094E">
                                <w:t>Orientation</w:t>
                              </w:r>
                            </w:p>
                          </w:tc>
                          <w:tc>
                            <w:tcPr>
                              <w:tcW w:w="2947" w:type="dxa"/>
                              <w:vAlign w:val="center"/>
                            </w:tcPr>
                            <w:p w14:paraId="652C8B3A" w14:textId="77777777" w:rsidR="00DE1C77" w:rsidRPr="0089094E" w:rsidRDefault="00DE1C77" w:rsidP="00C40BE3">
                              <w:pPr>
                                <w:pStyle w:val="TableContent"/>
                              </w:pPr>
                              <w:r>
                                <w:t>Adjust the device’s UI to the text orientation</w:t>
                              </w:r>
                            </w:p>
                          </w:tc>
                          <w:tc>
                            <w:tcPr>
                              <w:tcW w:w="567" w:type="dxa"/>
                              <w:vAlign w:val="center"/>
                            </w:tcPr>
                            <w:p w14:paraId="78E6245B" w14:textId="77777777" w:rsidR="00DE1C77" w:rsidRPr="0089094E" w:rsidRDefault="00DE1C77" w:rsidP="00B20B16">
                              <w:pPr>
                                <w:pStyle w:val="TableContent"/>
                                <w:jc w:val="center"/>
                              </w:pPr>
                              <w:r>
                                <w:t>cAR-Pad</w:t>
                              </w:r>
                            </w:p>
                          </w:tc>
                        </w:tr>
                        <w:tr w:rsidR="00DE1C77" w:rsidRPr="0089094E" w14:paraId="7746CFE3" w14:textId="77777777" w:rsidTr="00C40BE3">
                          <w:tc>
                            <w:tcPr>
                              <w:tcW w:w="1526" w:type="dxa"/>
                              <w:vAlign w:val="center"/>
                            </w:tcPr>
                            <w:p w14:paraId="18B25D4C" w14:textId="77777777" w:rsidR="00DE1C77" w:rsidRPr="0089094E" w:rsidRDefault="00DE1C77" w:rsidP="00C40BE3">
                              <w:pPr>
                                <w:pStyle w:val="TableContent"/>
                              </w:pPr>
                              <w:r w:rsidRPr="0089094E">
                                <w:t>Extraction</w:t>
                              </w:r>
                            </w:p>
                          </w:tc>
                          <w:tc>
                            <w:tcPr>
                              <w:tcW w:w="2947" w:type="dxa"/>
                              <w:vAlign w:val="center"/>
                            </w:tcPr>
                            <w:p w14:paraId="0DB1EC9A" w14:textId="77777777" w:rsidR="00DE1C77" w:rsidRPr="0089094E" w:rsidRDefault="00DE1C77" w:rsidP="00C40BE3">
                              <w:pPr>
                                <w:pStyle w:val="TableContent"/>
                              </w:pPr>
                              <w:r>
                                <w:t>Selecting words from the text for the purpose of in-document search, online search, and translation.</w:t>
                              </w:r>
                            </w:p>
                          </w:tc>
                          <w:tc>
                            <w:tcPr>
                              <w:tcW w:w="567" w:type="dxa"/>
                              <w:vAlign w:val="center"/>
                            </w:tcPr>
                            <w:p w14:paraId="7DCE8810" w14:textId="77777777" w:rsidR="00DE1C77" w:rsidRPr="0089094E" w:rsidRDefault="00DE1C77" w:rsidP="00C40BE3">
                              <w:pPr>
                                <w:pStyle w:val="TableContent"/>
                                <w:jc w:val="center"/>
                              </w:pPr>
                              <w:r>
                                <w:t>Both</w:t>
                              </w:r>
                            </w:p>
                          </w:tc>
                        </w:tr>
                        <w:tr w:rsidR="00DE1C77" w:rsidRPr="0089094E" w14:paraId="34846DF3" w14:textId="77777777" w:rsidTr="00C40BE3">
                          <w:tc>
                            <w:tcPr>
                              <w:tcW w:w="1526" w:type="dxa"/>
                              <w:vAlign w:val="center"/>
                            </w:tcPr>
                            <w:p w14:paraId="72A21DE4" w14:textId="77777777" w:rsidR="00DE1C77" w:rsidRPr="0089094E" w:rsidRDefault="00DE1C77" w:rsidP="00C40BE3">
                              <w:pPr>
                                <w:pStyle w:val="TableContent"/>
                              </w:pPr>
                              <w:r w:rsidRPr="0089094E">
                                <w:t xml:space="preserve">Area </w:t>
                              </w:r>
                              <w:r>
                                <w:t xml:space="preserve">and </w:t>
                              </w:r>
                              <w:r w:rsidRPr="0089094E">
                                <w:t xml:space="preserve">Scribble </w:t>
                              </w:r>
                              <w:r>
                                <w:t>Triggers</w:t>
                              </w:r>
                            </w:p>
                          </w:tc>
                          <w:tc>
                            <w:tcPr>
                              <w:tcW w:w="2947" w:type="dxa"/>
                              <w:vAlign w:val="center"/>
                            </w:tcPr>
                            <w:p w14:paraId="5061995B" w14:textId="77777777" w:rsidR="00DE1C77" w:rsidRPr="0089094E" w:rsidRDefault="00DE1C77" w:rsidP="00C40BE3">
                              <w:pPr>
                                <w:pStyle w:val="TableContent"/>
                              </w:pPr>
                              <w:r>
                                <w:t>Starting a video when hovering an image, and launching app when hovering a particular glyph.</w:t>
                              </w:r>
                            </w:p>
                          </w:tc>
                          <w:tc>
                            <w:tcPr>
                              <w:tcW w:w="567" w:type="dxa"/>
                              <w:vAlign w:val="center"/>
                            </w:tcPr>
                            <w:p w14:paraId="4B4516B1" w14:textId="77777777" w:rsidR="00DE1C77" w:rsidRPr="0089094E" w:rsidRDefault="00DE1C77" w:rsidP="00C40BE3">
                              <w:pPr>
                                <w:pStyle w:val="TableContent"/>
                                <w:jc w:val="center"/>
                              </w:pPr>
                              <w:r>
                                <w:t>cAR-Pad</w:t>
                              </w:r>
                            </w:p>
                          </w:tc>
                        </w:tr>
                        <w:tr w:rsidR="00DE1C77" w:rsidRPr="0089094E" w14:paraId="6F5728F2" w14:textId="77777777" w:rsidTr="00C40BE3">
                          <w:trPr>
                            <w:trHeight w:val="72"/>
                          </w:trPr>
                          <w:tc>
                            <w:tcPr>
                              <w:tcW w:w="1526" w:type="dxa"/>
                              <w:vAlign w:val="center"/>
                            </w:tcPr>
                            <w:p w14:paraId="577AE176" w14:textId="77777777" w:rsidR="00DE1C77" w:rsidRPr="0089094E" w:rsidRDefault="00DE1C77" w:rsidP="00C40BE3">
                              <w:pPr>
                                <w:pStyle w:val="TableContent"/>
                              </w:pPr>
                              <w:r w:rsidRPr="0089094E">
                                <w:t>Flipping</w:t>
                              </w:r>
                            </w:p>
                          </w:tc>
                          <w:tc>
                            <w:tcPr>
                              <w:tcW w:w="2947" w:type="dxa"/>
                              <w:vAlign w:val="center"/>
                            </w:tcPr>
                            <w:p w14:paraId="20285212" w14:textId="77777777" w:rsidR="00DE1C77" w:rsidRPr="0089094E" w:rsidRDefault="00DE1C77" w:rsidP="00C40BE3">
                              <w:pPr>
                                <w:pStyle w:val="TableContent"/>
                              </w:pPr>
                              <w:r>
                                <w:t>Full screen online-search of selected word, and magic-lens color filter.</w:t>
                              </w:r>
                            </w:p>
                          </w:tc>
                          <w:tc>
                            <w:tcPr>
                              <w:tcW w:w="567" w:type="dxa"/>
                              <w:vAlign w:val="center"/>
                            </w:tcPr>
                            <w:p w14:paraId="45E14D16" w14:textId="77777777" w:rsidR="00DE1C77" w:rsidRPr="0089094E" w:rsidRDefault="00DE1C77" w:rsidP="00C40BE3">
                              <w:pPr>
                                <w:pStyle w:val="TableContent"/>
                                <w:jc w:val="center"/>
                              </w:pPr>
                              <w:r>
                                <w:t>TT</w:t>
                              </w:r>
                            </w:p>
                          </w:tc>
                        </w:tr>
                        <w:tr w:rsidR="00DE1C77" w:rsidRPr="0089094E" w14:paraId="3E170A2B" w14:textId="77777777" w:rsidTr="00C40BE3">
                          <w:tc>
                            <w:tcPr>
                              <w:tcW w:w="1526" w:type="dxa"/>
                              <w:vAlign w:val="center"/>
                            </w:tcPr>
                            <w:p w14:paraId="7DCAB197" w14:textId="77777777" w:rsidR="00DE1C77" w:rsidRPr="0089094E" w:rsidRDefault="00DE1C77" w:rsidP="00C40BE3">
                              <w:pPr>
                                <w:pStyle w:val="TableContent"/>
                              </w:pPr>
                              <w:r w:rsidRPr="0089094E">
                                <w:t>Stacking</w:t>
                              </w:r>
                            </w:p>
                          </w:tc>
                          <w:tc>
                            <w:tcPr>
                              <w:tcW w:w="2947" w:type="dxa"/>
                              <w:vAlign w:val="center"/>
                            </w:tcPr>
                            <w:p w14:paraId="640BDA6D" w14:textId="77777777" w:rsidR="00DE1C77" w:rsidRPr="0089094E" w:rsidRDefault="00DE1C77" w:rsidP="00C40BE3">
                              <w:pPr>
                                <w:pStyle w:val="TableContent"/>
                              </w:pPr>
                              <w:r>
                                <w:t>Content sharing from bottom device to top device.</w:t>
                              </w:r>
                            </w:p>
                          </w:tc>
                          <w:tc>
                            <w:tcPr>
                              <w:tcW w:w="567" w:type="dxa"/>
                              <w:vAlign w:val="center"/>
                            </w:tcPr>
                            <w:p w14:paraId="35C76915" w14:textId="77777777" w:rsidR="00DE1C77" w:rsidRPr="0089094E" w:rsidRDefault="00DE1C77" w:rsidP="00C40BE3">
                              <w:pPr>
                                <w:pStyle w:val="TableContent"/>
                                <w:keepNext/>
                                <w:jc w:val="center"/>
                              </w:pPr>
                              <w:r>
                                <w:t>cAR-Pad</w:t>
                              </w:r>
                            </w:p>
                          </w:tc>
                        </w:tr>
                      </w:tbl>
                      <w:p w14:paraId="14EDEEA9" w14:textId="77777777" w:rsidR="00DE1C77" w:rsidRDefault="00DE1C77" w:rsidP="00237B88"/>
                    </w:txbxContent>
                  </v:textbox>
                </v:shape>
                <v:shape id="Text Box 13" o:spid="_x0000_s1034" type="#_x0000_t202" style="position:absolute;top:32655;width:3225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14:paraId="4A64BAC6" w14:textId="77777777" w:rsidR="00DE1C77" w:rsidRPr="001F0C52" w:rsidRDefault="00DE1C77" w:rsidP="00237B88">
                        <w:pPr>
                          <w:pStyle w:val="Beschriftung"/>
                          <w:rPr>
                            <w:noProof/>
                            <w:sz w:val="20"/>
                          </w:rPr>
                        </w:pPr>
                        <w:bookmarkStart w:id="51" w:name="_Ref352503675"/>
                        <w:r>
                          <w:t xml:space="preserve">Table </w:t>
                        </w:r>
                        <w:r>
                          <w:fldChar w:fldCharType="begin"/>
                        </w:r>
                        <w:r>
                          <w:instrText xml:space="preserve"> SEQ Table \* ARABIC </w:instrText>
                        </w:r>
                        <w:r>
                          <w:fldChar w:fldCharType="separate"/>
                        </w:r>
                        <w:r>
                          <w:rPr>
                            <w:noProof/>
                          </w:rPr>
                          <w:t>1</w:t>
                        </w:r>
                        <w:r>
                          <w:fldChar w:fldCharType="end"/>
                        </w:r>
                        <w:bookmarkEnd w:id="51"/>
                        <w:r>
                          <w:t xml:space="preserve">. </w:t>
                        </w:r>
                        <w:r w:rsidRPr="000463D8">
                          <w:t>Mapping between cAR interaction techniques, active reading features and the prototypes.</w:t>
                        </w:r>
                        <w:r>
                          <w:t xml:space="preserve"> TT: Tabletop prototype.</w:t>
                        </w:r>
                      </w:p>
                    </w:txbxContent>
                  </v:textbox>
                </v:shape>
                <w10:wrap type="square" anchorx="margin" anchory="margin"/>
              </v:group>
            </w:pict>
          </mc:Fallback>
        </mc:AlternateContent>
      </w:r>
      <w:commentRangeEnd w:id="49"/>
      <w:r w:rsidR="009D7AC9">
        <w:rPr>
          <w:rStyle w:val="Kommentarzeichen"/>
        </w:rPr>
        <w:commentReference w:id="49"/>
      </w:r>
      <w:r w:rsidR="00237B88">
        <w:fldChar w:fldCharType="begin"/>
      </w:r>
      <w:r w:rsidR="00237B88">
        <w:instrText xml:space="preserve"> REF _Ref351558793 \h </w:instrText>
      </w:r>
      <w:r w:rsidR="00237B88">
        <w:fldChar w:fldCharType="separate"/>
      </w:r>
      <w:r w:rsidR="00953B40">
        <w:t xml:space="preserve">Figure </w:t>
      </w:r>
      <w:r w:rsidR="00953B40">
        <w:rPr>
          <w:noProof/>
        </w:rPr>
        <w:t>1</w:t>
      </w:r>
      <w:r w:rsidR="00237B88">
        <w:fldChar w:fldCharType="end"/>
      </w:r>
      <w:r w:rsidR="00237B88">
        <w:t xml:space="preserve"> (front page) shows prototypes and </w:t>
      </w:r>
      <w:r w:rsidR="00237B88" w:rsidRPr="00F41AF6">
        <w:t>sketches</w:t>
      </w:r>
      <w:r w:rsidR="00237B88">
        <w:t xml:space="preserve"> with different active reading features and the supporting interaction techniques. For example, users can add hand-written notes using a stylus (</w:t>
      </w:r>
      <w:r w:rsidR="00237B88">
        <w:fldChar w:fldCharType="begin"/>
      </w:r>
      <w:r w:rsidR="00237B88">
        <w:instrText xml:space="preserve"> REF _Ref351558793 \h </w:instrText>
      </w:r>
      <w:r w:rsidR="00237B88">
        <w:fldChar w:fldCharType="separate"/>
      </w:r>
      <w:r w:rsidR="00953B40">
        <w:t xml:space="preserve">Figure </w:t>
      </w:r>
      <w:r w:rsidR="00953B40">
        <w:rPr>
          <w:noProof/>
        </w:rPr>
        <w:t>1</w:t>
      </w:r>
      <w:r w:rsidR="00237B88">
        <w:fldChar w:fldCharType="end"/>
      </w:r>
      <w:r w:rsidR="00237B88">
        <w:t>B), access a color version of an image by tapping on the “Figure X” text on the document (</w:t>
      </w:r>
      <w:r w:rsidR="00237B88">
        <w:fldChar w:fldCharType="begin"/>
      </w:r>
      <w:r w:rsidR="00237B88">
        <w:instrText xml:space="preserve"> REF _Ref351558793 \h </w:instrText>
      </w:r>
      <w:r w:rsidR="00237B88">
        <w:fldChar w:fldCharType="separate"/>
      </w:r>
      <w:r w:rsidR="00953B40">
        <w:t xml:space="preserve">Figure </w:t>
      </w:r>
      <w:r w:rsidR="00953B40">
        <w:rPr>
          <w:noProof/>
        </w:rPr>
        <w:t>1</w:t>
      </w:r>
      <w:r w:rsidR="00237B88">
        <w:fldChar w:fldCharType="end"/>
      </w:r>
      <w:r w:rsidR="00237B88">
        <w:t>A), perform an online search on a selected word by simply flipping the device (</w:t>
      </w:r>
      <w:r w:rsidR="00237B88">
        <w:fldChar w:fldCharType="begin"/>
      </w:r>
      <w:r w:rsidR="00237B88">
        <w:instrText xml:space="preserve"> REF _Ref351558793 \h </w:instrText>
      </w:r>
      <w:r w:rsidR="00237B88">
        <w:fldChar w:fldCharType="separate"/>
      </w:r>
      <w:r w:rsidR="00953B40">
        <w:t xml:space="preserve">Figure </w:t>
      </w:r>
      <w:r w:rsidR="00953B40">
        <w:rPr>
          <w:noProof/>
        </w:rPr>
        <w:t>1</w:t>
      </w:r>
      <w:r w:rsidR="00237B88">
        <w:fldChar w:fldCharType="end"/>
      </w:r>
      <w:r w:rsidR="00237B88">
        <w:t>C), and share content by stacking one device on top of the other (</w:t>
      </w:r>
      <w:r w:rsidR="00237B88">
        <w:fldChar w:fldCharType="begin"/>
      </w:r>
      <w:r w:rsidR="00237B88">
        <w:instrText xml:space="preserve"> REF _Ref351558793 \h </w:instrText>
      </w:r>
      <w:r w:rsidR="00237B88">
        <w:fldChar w:fldCharType="separate"/>
      </w:r>
      <w:r w:rsidR="00953B40">
        <w:t xml:space="preserve">Figure </w:t>
      </w:r>
      <w:r w:rsidR="00953B40">
        <w:rPr>
          <w:noProof/>
        </w:rPr>
        <w:t>1</w:t>
      </w:r>
      <w:r w:rsidR="00237B88">
        <w:fldChar w:fldCharType="end"/>
      </w:r>
      <w:r w:rsidR="00237B88">
        <w:t xml:space="preserve">D). </w:t>
      </w:r>
      <w:r w:rsidR="00237B88">
        <w:fldChar w:fldCharType="begin"/>
      </w:r>
      <w:r w:rsidR="00237B88">
        <w:instrText xml:space="preserve"> REF _Ref352503675 \h </w:instrText>
      </w:r>
      <w:r w:rsidR="00237B88">
        <w:fldChar w:fldCharType="separate"/>
      </w:r>
      <w:r w:rsidR="00953B40">
        <w:t xml:space="preserve">Table </w:t>
      </w:r>
      <w:r w:rsidR="00953B40">
        <w:rPr>
          <w:noProof/>
        </w:rPr>
        <w:t>1</w:t>
      </w:r>
      <w:r w:rsidR="00237B88">
        <w:fldChar w:fldCharType="end"/>
      </w:r>
      <w:r w:rsidR="00237B88">
        <w:t xml:space="preserve"> shows the complete set of mappings between interaction techniques, and active reading features. </w:t>
      </w:r>
    </w:p>
    <w:p w14:paraId="71E3010A" w14:textId="77777777" w:rsidR="00237B88" w:rsidRDefault="00237B88" w:rsidP="00237B88">
      <w:pPr>
        <w:pStyle w:val="berschrift2"/>
      </w:pPr>
      <w:r>
        <w:t>Implementation Requirements</w:t>
      </w:r>
    </w:p>
    <w:p w14:paraId="2CABCCA7" w14:textId="77777777" w:rsidR="00237B88" w:rsidRPr="00D22A4E" w:rsidRDefault="00237B88" w:rsidP="00237B88">
      <w:pPr>
        <w:spacing w:after="40"/>
      </w:pPr>
      <w:r>
        <w:t>To implement the proposed interaction techniques and build a cAR application, an implementation should fulfill the following technical requirements:</w:t>
      </w:r>
    </w:p>
    <w:p w14:paraId="55D6EB6C" w14:textId="77777777" w:rsidR="00237B88" w:rsidRDefault="00237B88" w:rsidP="00FB4A09">
      <w:pPr>
        <w:spacing w:after="0"/>
      </w:pPr>
      <w:r w:rsidRPr="001E0CDB">
        <w:rPr>
          <w:b/>
        </w:rPr>
        <w:t>RQ1</w:t>
      </w:r>
      <w:r>
        <w:t xml:space="preserve"> – Registration: a cAR device should identify the object upon which it rests, and determine its position and orientation in relation to such object. For example, document id, page number, x-y position and rotation.</w:t>
      </w:r>
    </w:p>
    <w:p w14:paraId="31127663" w14:textId="77777777" w:rsidR="00237B88" w:rsidRDefault="00237B88" w:rsidP="00FB4A09">
      <w:pPr>
        <w:spacing w:after="0"/>
      </w:pPr>
      <w:r w:rsidRPr="001E0CDB">
        <w:rPr>
          <w:b/>
        </w:rPr>
        <w:t>RQ2</w:t>
      </w:r>
      <w:r>
        <w:t xml:space="preserve"> – Touch and Pen Input: a cAR device should allow users to interact with digital content via touch (for coarse interactions like pushing buttons or accessing content) and pen (for fine interactions like scribbling text).</w:t>
      </w:r>
    </w:p>
    <w:p w14:paraId="2C5479E0" w14:textId="77777777" w:rsidR="00237B88" w:rsidRDefault="00237B88" w:rsidP="00FB4A09">
      <w:pPr>
        <w:spacing w:after="0"/>
      </w:pPr>
      <w:r w:rsidRPr="001E0CDB">
        <w:rPr>
          <w:b/>
        </w:rPr>
        <w:t>RQ3</w:t>
      </w:r>
      <w:r>
        <w:t xml:space="preserve"> – Dual Side Interaction: a cAR device can flip over, thus interaction should happen on either side of the screen. </w:t>
      </w:r>
    </w:p>
    <w:p w14:paraId="3FD44BE9" w14:textId="77777777" w:rsidR="00237B88" w:rsidRDefault="00237B88" w:rsidP="00FB4A09">
      <w:pPr>
        <w:spacing w:after="0"/>
      </w:pPr>
      <w:r w:rsidRPr="001E0CDB">
        <w:rPr>
          <w:b/>
        </w:rPr>
        <w:t>RQ4</w:t>
      </w:r>
      <w:r>
        <w:t xml:space="preserve"> – Device Integration: cAR devices should be able to identify one another when stacked, and seamlessly integrate for content sharing purposes.</w:t>
      </w:r>
    </w:p>
    <w:p w14:paraId="4E70F2B3" w14:textId="77777777" w:rsidR="00CE3773" w:rsidRDefault="00237B88" w:rsidP="00237B88">
      <w:pPr>
        <w:spacing w:after="40"/>
      </w:pPr>
      <w:r w:rsidRPr="001E0CDB">
        <w:rPr>
          <w:b/>
        </w:rPr>
        <w:t>RQ5</w:t>
      </w:r>
      <w:r>
        <w:t xml:space="preserve"> – Object Model: An object model for the augmented object should exist, containing meta-data for the cAR device to interpret its current location (frame of reference, orientation, and contents).</w:t>
      </w:r>
    </w:p>
    <w:p w14:paraId="5E1B9AB0" w14:textId="549FD5D2" w:rsidR="00CE3773" w:rsidRDefault="00CE3773" w:rsidP="00CE3773">
      <w:pPr>
        <w:pStyle w:val="berschrift1"/>
      </w:pPr>
      <w:del w:id="52" w:author="Büschel, Wolfgang" w:date="2014-01-17T17:12:00Z">
        <w:r w:rsidDel="00216A7E">
          <w:delText>Tabletop Prototype</w:delText>
        </w:r>
      </w:del>
      <w:ins w:id="53" w:author="Büschel, Wolfgang" w:date="2014-01-17T17:12:00Z">
        <w:r w:rsidR="00216A7E">
          <w:t>TABLETOP PROTOTYPE</w:t>
        </w:r>
      </w:ins>
    </w:p>
    <w:p w14:paraId="640A2DB9" w14:textId="77777777" w:rsidR="00CE3773" w:rsidRDefault="00CE3773" w:rsidP="00CE3773">
      <w:r>
        <w:t>We built a tabletop prototype to support the design process by allowing for faster prototyping and testing of design alternatives without the technological limitations of a high-fidelity prototype.</w:t>
      </w:r>
    </w:p>
    <w:p w14:paraId="7588FF99" w14:textId="756FD542" w:rsidR="00CE3773" w:rsidRDefault="00CE3773" w:rsidP="00CE3773">
      <w:commentRangeStart w:id="54"/>
      <w:r>
        <w:t xml:space="preserve">Conceptually, the physical documents (books or sheets of paper) are substituted with the interactive surface of the tabletop which also provides touch input capabilities (RQ2). The cAR device itself is simulated by a transparent tangible that is spatially tracked </w:t>
      </w:r>
      <w:del w:id="55" w:author="Büschel, Wolfgang" w:date="2014-01-17T16:54:00Z">
        <w:r w:rsidDel="00301802">
          <w:delText xml:space="preserve">on </w:delText>
        </w:r>
      </w:del>
      <w:ins w:id="56" w:author="Büschel, Wolfgang" w:date="2014-01-17T16:54:00Z">
        <w:r w:rsidR="00301802">
          <w:t xml:space="preserve">by </w:t>
        </w:r>
      </w:ins>
      <w:r>
        <w:t xml:space="preserve">the tabletop via </w:t>
      </w:r>
      <w:del w:id="57" w:author="Büschel, Wolfgang" w:date="2014-01-17T16:54:00Z">
        <w:r w:rsidDel="00301802">
          <w:delText xml:space="preserve">fiducial </w:delText>
        </w:r>
      </w:del>
      <w:r>
        <w:t>markers (RQ1). Different markers on both sides enable flipping (RQ3). A document viewer shows the augmented document, aligns the created content to the actual page, and extracts the words users tap on for further interaction (RQ5). The UI for the simulated device is shown at the location and orientation of the tangible, giving the impression of a translucent display that can be moved freely on top of a document.</w:t>
      </w:r>
      <w:commentRangeEnd w:id="54"/>
      <w:r>
        <w:rPr>
          <w:rStyle w:val="Kommentarzeichen"/>
        </w:rPr>
        <w:commentReference w:id="54"/>
      </w:r>
    </w:p>
    <w:p w14:paraId="23C29847" w14:textId="77777777" w:rsidR="00CE3773" w:rsidRDefault="00CE3773" w:rsidP="00CE3773">
      <w:pPr>
        <w:pStyle w:val="berschrift2"/>
      </w:pPr>
      <w:r>
        <w:t>Implementation</w:t>
      </w:r>
    </w:p>
    <w:p w14:paraId="7B58B3D5" w14:textId="77777777" w:rsidR="00CE3773" w:rsidRDefault="00CE3773" w:rsidP="00CE3773">
      <w:r>
        <w:t>We implemented the prototype on a Samsung SUR40 tabletop. We attached Microsoft ByteTags to a 7” acrylic glass mockup device using IR reflective foil to minimize their obtrusiveness.</w:t>
      </w:r>
    </w:p>
    <w:p w14:paraId="14F7DCA1" w14:textId="77777777" w:rsidR="00CE3773" w:rsidRDefault="00CE3773" w:rsidP="00CE3773">
      <w:r>
        <w:fldChar w:fldCharType="begin"/>
      </w:r>
      <w:r>
        <w:instrText xml:space="preserve"> REF _Ref352954342 \h </w:instrText>
      </w:r>
      <w:r>
        <w:fldChar w:fldCharType="separate"/>
      </w:r>
      <w:r w:rsidR="00953B40">
        <w:t xml:space="preserve">Figure </w:t>
      </w:r>
      <w:r w:rsidR="00953B40">
        <w:rPr>
          <w:noProof/>
        </w:rPr>
        <w:t>3</w:t>
      </w:r>
      <w:r>
        <w:fldChar w:fldCharType="end"/>
      </w:r>
      <w:r>
        <w:t xml:space="preserve"> shows this tabletop prototype. The prototype supports touch and pen input with an IR pen (</w:t>
      </w:r>
      <w:r>
        <w:fldChar w:fldCharType="begin"/>
      </w:r>
      <w:r>
        <w:instrText xml:space="preserve"> REF _Ref352954342 \h </w:instrText>
      </w:r>
      <w:r>
        <w:fldChar w:fldCharType="separate"/>
      </w:r>
      <w:r w:rsidR="00953B40">
        <w:t xml:space="preserve">Figure </w:t>
      </w:r>
      <w:r w:rsidR="00953B40">
        <w:rPr>
          <w:noProof/>
        </w:rPr>
        <w:t>3</w:t>
      </w:r>
      <w:r>
        <w:fldChar w:fldCharType="end"/>
      </w:r>
      <w:r>
        <w:t>C-D). We implemented the following features: the user can write free-hand annotations or highlight text (</w:t>
      </w:r>
      <w:r>
        <w:fldChar w:fldCharType="begin"/>
      </w:r>
      <w:r>
        <w:instrText xml:space="preserve"> REF _Ref352954342 \h </w:instrText>
      </w:r>
      <w:r>
        <w:fldChar w:fldCharType="separate"/>
      </w:r>
      <w:r w:rsidR="00953B40">
        <w:t xml:space="preserve">Figure </w:t>
      </w:r>
      <w:r w:rsidR="00953B40">
        <w:rPr>
          <w:noProof/>
        </w:rPr>
        <w:t>3</w:t>
      </w:r>
      <w:r>
        <w:fldChar w:fldCharType="end"/>
      </w:r>
      <w:r>
        <w:t>A), tap on figures to show an overlay with additional information, e.g., a video, or tap on references to show the corresponding bibliographic entry. Additionally, flipping the display after selecting a word, switches to a browser view showing an online encyclopedia’s entry for the word (</w:t>
      </w:r>
      <w:r>
        <w:fldChar w:fldCharType="begin"/>
      </w:r>
      <w:r>
        <w:instrText xml:space="preserve"> REF _Ref352954342 \h </w:instrText>
      </w:r>
      <w:r>
        <w:fldChar w:fldCharType="separate"/>
      </w:r>
      <w:r w:rsidR="00953B40">
        <w:t xml:space="preserve">Figure </w:t>
      </w:r>
      <w:r w:rsidR="00953B40">
        <w:rPr>
          <w:noProof/>
        </w:rPr>
        <w:t>3</w:t>
      </w:r>
      <w:r>
        <w:fldChar w:fldCharType="end"/>
      </w:r>
      <w:r>
        <w:t>B). If nothing is selected, a color-inverted view is shown, illustrating how content can be presented in different ways (</w:t>
      </w:r>
      <w:r>
        <w:fldChar w:fldCharType="begin"/>
      </w:r>
      <w:r>
        <w:instrText xml:space="preserve"> REF _Ref352954342 \h </w:instrText>
      </w:r>
      <w:r>
        <w:fldChar w:fldCharType="separate"/>
      </w:r>
      <w:r w:rsidR="00953B40">
        <w:t xml:space="preserve">Figure </w:t>
      </w:r>
      <w:r w:rsidR="00953B40">
        <w:rPr>
          <w:noProof/>
        </w:rPr>
        <w:t>3</w:t>
      </w:r>
      <w:r>
        <w:fldChar w:fldCharType="end"/>
      </w:r>
      <w:r>
        <w:t>C).</w:t>
      </w:r>
    </w:p>
    <w:p w14:paraId="03D7D5D9" w14:textId="77777777" w:rsidR="00CE3773" w:rsidRDefault="00FB4A09" w:rsidP="00CE3773">
      <w:pPr>
        <w:pStyle w:val="berschrift3"/>
      </w:pPr>
      <w:r>
        <w:rPr>
          <w:noProof/>
          <w:lang w:val="de-DE" w:eastAsia="de-DE"/>
        </w:rPr>
        <w:lastRenderedPageBreak/>
        <mc:AlternateContent>
          <mc:Choice Requires="wpg">
            <w:drawing>
              <wp:anchor distT="0" distB="0" distL="114300" distR="114300" simplePos="0" relativeHeight="251662848" behindDoc="0" locked="0" layoutInCell="1" allowOverlap="1" wp14:anchorId="33BE5E8D" wp14:editId="293E0E42">
                <wp:simplePos x="0" y="0"/>
                <wp:positionH relativeFrom="margin">
                  <wp:align>right</wp:align>
                </wp:positionH>
                <wp:positionV relativeFrom="margin">
                  <wp:align>top</wp:align>
                </wp:positionV>
                <wp:extent cx="3067685" cy="3402965"/>
                <wp:effectExtent l="0" t="0" r="0" b="6985"/>
                <wp:wrapSquare wrapText="bothSides"/>
                <wp:docPr id="7" name="Group 7"/>
                <wp:cNvGraphicFramePr/>
                <a:graphic xmlns:a="http://schemas.openxmlformats.org/drawingml/2006/main">
                  <a:graphicData uri="http://schemas.microsoft.com/office/word/2010/wordprocessingGroup">
                    <wpg:wgp>
                      <wpg:cNvGrpSpPr/>
                      <wpg:grpSpPr>
                        <a:xfrm>
                          <a:off x="0" y="0"/>
                          <a:ext cx="3067685" cy="3403421"/>
                          <a:chOff x="0" y="716600"/>
                          <a:chExt cx="3067685" cy="3404043"/>
                        </a:xfrm>
                      </wpg:grpSpPr>
                      <wps:wsp>
                        <wps:cNvPr id="8" name="Text Box 8"/>
                        <wps:cNvSpPr txBox="1"/>
                        <wps:spPr>
                          <a:xfrm>
                            <a:off x="0" y="3857705"/>
                            <a:ext cx="3067685" cy="262938"/>
                          </a:xfrm>
                          <a:prstGeom prst="rect">
                            <a:avLst/>
                          </a:prstGeom>
                          <a:solidFill>
                            <a:prstClr val="white"/>
                          </a:solidFill>
                          <a:ln>
                            <a:noFill/>
                          </a:ln>
                          <a:effectLst/>
                        </wps:spPr>
                        <wps:txbx>
                          <w:txbxContent>
                            <w:p w14:paraId="54EB1BF0" w14:textId="2FD368AA" w:rsidR="00DE1C77" w:rsidRPr="005C1460" w:rsidRDefault="00DE1C77" w:rsidP="00FB4A09">
                              <w:pPr>
                                <w:pStyle w:val="Beschriftung"/>
                                <w:rPr>
                                  <w:noProof/>
                                  <w:sz w:val="20"/>
                                </w:rPr>
                              </w:pPr>
                              <w:bookmarkStart w:id="58" w:name="_Ref352145160"/>
                              <w:r>
                                <w:t xml:space="preserve">Figure </w:t>
                              </w:r>
                              <w:del w:id="59" w:author="Büschel, Wolfgang" w:date="2014-01-17T17:01:00Z">
                                <w:r w:rsidDel="009D7AC9">
                                  <w:fldChar w:fldCharType="begin"/>
                                </w:r>
                                <w:r w:rsidDel="009D7AC9">
                                  <w:delInstrText xml:space="preserve"> SEQ Figure \* ARABIC </w:delInstrText>
                                </w:r>
                                <w:r w:rsidDel="009D7AC9">
                                  <w:fldChar w:fldCharType="separate"/>
                                </w:r>
                                <w:r w:rsidDel="009D7AC9">
                                  <w:rPr>
                                    <w:noProof/>
                                  </w:rPr>
                                  <w:delText>3</w:delText>
                                </w:r>
                                <w:r w:rsidDel="009D7AC9">
                                  <w:fldChar w:fldCharType="end"/>
                                </w:r>
                              </w:del>
                              <w:bookmarkEnd w:id="58"/>
                              <w:ins w:id="60" w:author="Büschel, Wolfgang" w:date="2014-01-17T17:01:00Z">
                                <w:r w:rsidR="009D7AC9">
                                  <w:t>4</w:t>
                                </w:r>
                              </w:ins>
                              <w:r>
                                <w:t>. Top – tPad system components. Bottom – tPad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14:sizeRelV relativeFrom="margin">
                  <wp14:pctHeight>0</wp14:pctHeight>
                </wp14:sizeRelV>
              </wp:anchor>
            </w:drawing>
          </mc:Choice>
          <mc:Fallback>
            <w:pict>
              <v:group w14:anchorId="33BE5E8D" id="Group 7" o:spid="_x0000_s1035" style="position:absolute;left:0;text-align:left;margin-left:190.35pt;margin-top:0;width:241.55pt;height:267.95pt;z-index:251662848;mso-position-horizontal:right;mso-position-horizontal-relative:margin;mso-position-vertical:top;mso-position-vertical-relative:margin;mso-height-relative:margin" coordorigin=",7166" coordsize="30676,34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">
                <v:shape id="Text Box 8" o:spid="_x0000_s1036" type="#_x0000_t202" style="position:absolute;top:38577;width:30676;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54EB1BF0" w14:textId="2FD368AA" w:rsidR="00DE1C77" w:rsidRPr="005C1460" w:rsidRDefault="00DE1C77" w:rsidP="00FB4A09">
                        <w:pPr>
                          <w:pStyle w:val="Beschriftung"/>
                          <w:rPr>
                            <w:noProof/>
                            <w:sz w:val="20"/>
                          </w:rPr>
                        </w:pPr>
                        <w:bookmarkStart w:id="61" w:name="_Ref352145160"/>
                        <w:r>
                          <w:t xml:space="preserve">Figure </w:t>
                        </w:r>
                        <w:del w:id="62" w:author="Büschel, Wolfgang" w:date="2014-01-17T17:01:00Z">
                          <w:r w:rsidDel="009D7AC9">
                            <w:fldChar w:fldCharType="begin"/>
                          </w:r>
                          <w:r w:rsidDel="009D7AC9">
                            <w:delInstrText xml:space="preserve"> SEQ Figure \* ARABIC </w:delInstrText>
                          </w:r>
                          <w:r w:rsidDel="009D7AC9">
                            <w:fldChar w:fldCharType="separate"/>
                          </w:r>
                          <w:r w:rsidDel="009D7AC9">
                            <w:rPr>
                              <w:noProof/>
                            </w:rPr>
                            <w:delText>3</w:delText>
                          </w:r>
                          <w:r w:rsidDel="009D7AC9">
                            <w:fldChar w:fldCharType="end"/>
                          </w:r>
                        </w:del>
                        <w:bookmarkEnd w:id="61"/>
                        <w:ins w:id="63" w:author="Büschel, Wolfgang" w:date="2014-01-17T17:01:00Z">
                          <w:r w:rsidR="009D7AC9">
                            <w:t>4</w:t>
                          </w:r>
                        </w:ins>
                        <w:r>
                          <w:t>. Top – tPad system components. Bottom – tPad at runtime: scribbles, lock-in function and off-screen markers.</w:t>
                        </w:r>
                      </w:p>
                    </w:txbxContent>
                  </v:textbox>
                </v:shape>
                <v:shape id="Picture 9" o:spid="_x0000_s1037"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8" o:title=""/>
                  <v:path arrowok="t"/>
                </v:shape>
                <w10:wrap type="square" anchorx="margin" anchory="margin"/>
              </v:group>
            </w:pict>
          </mc:Fallback>
        </mc:AlternateContent>
      </w:r>
      <w:r w:rsidR="00CE3773">
        <w:t>Limitations</w:t>
      </w:r>
    </w:p>
    <w:p w14:paraId="0A3392A5" w14:textId="77777777" w:rsidR="00CE3773" w:rsidRPr="003B6EC5" w:rsidRDefault="00CE3773" w:rsidP="00CE3773">
      <w:r>
        <w:t xml:space="preserve">While this prototype is well suited for rapid prototyping it </w:t>
      </w:r>
      <w:r w:rsidR="006E53CC">
        <w:t xml:space="preserve">is </w:t>
      </w:r>
      <w:r>
        <w:t xml:space="preserve">also </w:t>
      </w:r>
      <w:r w:rsidR="006E53CC">
        <w:t>limited.</w:t>
      </w:r>
      <w:r>
        <w:t xml:space="preserve"> </w:t>
      </w:r>
      <w:r w:rsidR="006E53CC">
        <w:rPr>
          <w:lang w:val="en-CA"/>
        </w:rPr>
        <w:t xml:space="preserve">Its lacks </w:t>
      </w:r>
      <w:r w:rsidR="006E53CC">
        <w:t xml:space="preserve">a </w:t>
      </w:r>
      <w:r>
        <w:t>display on the transparent device when removed from the tabletop</w:t>
      </w:r>
      <w:r w:rsidR="006E53CC">
        <w:t xml:space="preserve"> and</w:t>
      </w:r>
      <w:r>
        <w:t xml:space="preserve"> cannot accurately simulate the haptics of working with real paper or other physical objects. Finally, this prototype does not support device integration (</w:t>
      </w:r>
      <w:r w:rsidRPr="0090587A">
        <w:rPr>
          <w:i/>
        </w:rPr>
        <w:t>stacking</w:t>
      </w:r>
      <w:r>
        <w:t xml:space="preserve"> - RQ4).</w:t>
      </w:r>
      <w:r w:rsidR="006E53CC">
        <w:t xml:space="preserve"> However, the benefits of using such a quick form of feedback mechanism further confirmed and aided in improving the value of cAR techniques.</w:t>
      </w:r>
    </w:p>
    <w:p w14:paraId="778D68E1" w14:textId="77777777" w:rsidR="00CE3773" w:rsidRDefault="00CE3773" w:rsidP="00CE3773">
      <w:pPr>
        <w:pStyle w:val="berschrift2"/>
      </w:pPr>
      <w:r>
        <w:t>User Feedback</w:t>
      </w:r>
    </w:p>
    <w:p w14:paraId="06FD6EA3" w14:textId="77777777" w:rsidR="00CE3773" w:rsidRDefault="00C40BE3" w:rsidP="00CE3773">
      <w:r>
        <w:t>We used the prototype to gather early user feedback. Eight users (6 male, 2 female, on average 28 years old) participated. After introducing participants to active reading and the background of the project they had the chance to try out the system. The session consisted of a semi-structured interview of about 30 minutes during which the participants were able to explore the prototype, guided by the interviewer.</w:t>
      </w:r>
    </w:p>
    <w:p w14:paraId="438A1019" w14:textId="77777777" w:rsidR="00CE3773" w:rsidRDefault="00CE3773" w:rsidP="00CE3773">
      <w:pPr>
        <w:pStyle w:val="berschrift3"/>
      </w:pPr>
      <w:r>
        <w:t>cAR and Interaction Techniques</w:t>
      </w:r>
    </w:p>
    <w:p w14:paraId="2298615B" w14:textId="497F48F5" w:rsidR="00CE3773" w:rsidRDefault="00CE3773" w:rsidP="00CE3773">
      <w:r>
        <w:t xml:space="preserve">In general users appreciated the cAR concept and its applicability to active reading situations. Particularly, users 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user fatigue from holding the device against</w:t>
      </w:r>
      <w:ins w:id="64" w:author="Büschel, Wolfgang" w:date="2014-01-17T17:03:00Z">
        <w:r w:rsidR="009D7AC9">
          <w:t>, e.g.</w:t>
        </w:r>
      </w:ins>
      <w:ins w:id="65" w:author="Büschel, Wolfgang" w:date="2014-01-17T17:09:00Z">
        <w:r w:rsidR="00216A7E">
          <w:t>,</w:t>
        </w:r>
      </w:ins>
      <w:r w:rsidR="006E53CC">
        <w:t xml:space="preserve"> a poster wall</w:t>
      </w:r>
      <w:ins w:id="66" w:author="Büschel, Wolfgang" w:date="2014-01-17T17:03:00Z">
        <w:r w:rsidR="009D7AC9">
          <w:t>.</w:t>
        </w:r>
      </w:ins>
      <w:del w:id="67" w:author="Büschel, Wolfgang" w:date="2014-01-17T17:03:00Z">
        <w:r w:rsidR="006E53CC" w:rsidDel="009D7AC9">
          <w:delText>, for example</w:delText>
        </w:r>
        <w:r w:rsidDel="009D7AC9">
          <w:delText>.</w:delText>
        </w:r>
      </w:del>
    </w:p>
    <w:p w14:paraId="4ADBA478" w14:textId="77777777"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 techniques, and their effects on the contents on the device (e.g. menus) and on the virtual layer (e.g. scribbles and notes). Similarly, they appreciated the possibilities offered by content </w:t>
      </w:r>
      <w:r w:rsidRPr="00F37248">
        <w:rPr>
          <w:i/>
        </w:rPr>
        <w:t>extraction</w:t>
      </w:r>
      <w:r>
        <w:t xml:space="preserve">, and suggested other usages like translation and social media sharing. On the other hand, </w:t>
      </w:r>
      <w:r w:rsidRPr="00D21D2B">
        <w:rPr>
          <w:i/>
        </w:rPr>
        <w:t>flipping</w:t>
      </w:r>
      <w:r>
        <w:t xml:space="preserve"> received mixed reactions. It was perceived to be laborious by six of the participants. This may have been influenced by the form factor and limitations of the prototype. However, it further emphasizes the need for careful mapping between interaction techniques and application tasks. Thus, complicated gestures should be used only for complex mode switches or rare tasks.</w:t>
      </w:r>
    </w:p>
    <w:p w14:paraId="67416336" w14:textId="77777777" w:rsidR="00CE3773" w:rsidRDefault="00CE3773" w:rsidP="00CE3773">
      <w:pPr>
        <w:pStyle w:val="berschrift3"/>
      </w:pPr>
      <w:r>
        <w:t>Active Reading Support</w:t>
      </w:r>
    </w:p>
    <w:p w14:paraId="528803BB" w14:textId="77777777"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or preferred techniques similar to PDF readers like word-based marking and comment boxes instead of free-hand marking and scribbling. </w:t>
      </w:r>
      <w:commentRangeStart w:id="68"/>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when used </w:t>
      </w:r>
      <w:r w:rsidR="00E61ECF">
        <w:rPr>
          <w:lang w:val="en-CA"/>
        </w:rPr>
        <w:t>[</w:t>
      </w:r>
      <w:r w:rsidR="00E61ECF" w:rsidRPr="009A3F1B">
        <w:rPr>
          <w:highlight w:val="yellow"/>
          <w:lang w:val="en-CA"/>
        </w:rPr>
        <w:t>ref</w:t>
      </w:r>
      <w:r w:rsidR="00E61ECF">
        <w:rPr>
          <w:lang w:val="en-CA"/>
        </w:rPr>
        <w:t>.].</w:t>
      </w:r>
      <w:commentRangeEnd w:id="68"/>
      <w:r w:rsidR="00216A7E">
        <w:rPr>
          <w:rStyle w:val="Kommentarzeichen"/>
        </w:rPr>
        <w:commentReference w:id="68"/>
      </w:r>
      <w:r w:rsidR="00E61ECF">
        <w:rPr>
          <w:lang w:val="en-CA"/>
        </w:rPr>
        <w:t xml:space="preserve"> </w:t>
      </w:r>
      <w:r>
        <w:t xml:space="preserve">Two participants mentioned the importance of keeping track of where annotations are, highlighting the need for overviews of the content or off-screen </w:t>
      </w:r>
      <w:r w:rsidR="009A3F1B">
        <w:t>markers. Finally, users frequen</w:t>
      </w:r>
      <w:r>
        <w:t>tly mentioned the possibility to export such annotations and extracted content, ranging from simple clipboard functionality to integration of some form of social network for sharing comments about specific parts of a document.</w:t>
      </w:r>
    </w:p>
    <w:p w14:paraId="4703F31A" w14:textId="77777777" w:rsidR="00CE3773" w:rsidRDefault="00964A16" w:rsidP="00CE3773">
      <w:r>
        <w:rPr>
          <w:noProof/>
          <w:lang w:val="de-DE" w:eastAsia="de-DE"/>
        </w:rPr>
        <mc:AlternateContent>
          <mc:Choice Requires="wpg">
            <w:drawing>
              <wp:anchor distT="0" distB="0" distL="114300" distR="114300" simplePos="0" relativeHeight="251663872" behindDoc="0" locked="0" layoutInCell="1" allowOverlap="1" wp14:anchorId="4CB5B4F2" wp14:editId="71EB7FE1">
                <wp:simplePos x="0" y="0"/>
                <wp:positionH relativeFrom="margin">
                  <wp:align>left</wp:align>
                </wp:positionH>
                <wp:positionV relativeFrom="margin">
                  <wp:align>bottom</wp:align>
                </wp:positionV>
                <wp:extent cx="3053715" cy="2503805"/>
                <wp:effectExtent l="0" t="0" r="0" b="0"/>
                <wp:wrapSquare wrapText="bothSides"/>
                <wp:docPr id="4" name="Group 12"/>
                <wp:cNvGraphicFramePr/>
                <a:graphic xmlns:a="http://schemas.openxmlformats.org/drawingml/2006/main">
                  <a:graphicData uri="http://schemas.microsoft.com/office/word/2010/wordprocessingGroup">
                    <wpg:wgp>
                      <wpg:cNvGrpSpPr/>
                      <wpg:grpSpPr>
                        <a:xfrm>
                          <a:off x="0" y="0"/>
                          <a:ext cx="3053715" cy="2504319"/>
                          <a:chOff x="0" y="115733"/>
                          <a:chExt cx="3053751" cy="2502780"/>
                        </a:xfrm>
                      </wpg:grpSpPr>
                      <wps:wsp>
                        <wps:cNvPr id="5" name="Text Box 7"/>
                        <wps:cNvSpPr txBox="1"/>
                        <wps:spPr>
                          <a:xfrm>
                            <a:off x="0" y="2224420"/>
                            <a:ext cx="3053751" cy="394093"/>
                          </a:xfrm>
                          <a:prstGeom prst="rect">
                            <a:avLst/>
                          </a:prstGeom>
                          <a:solidFill>
                            <a:prstClr val="white"/>
                          </a:solidFill>
                          <a:ln>
                            <a:noFill/>
                          </a:ln>
                          <a:effectLst/>
                        </wps:spPr>
                        <wps:txbx>
                          <w:txbxContent>
                            <w:p w14:paraId="1F991B3E" w14:textId="24DDA726" w:rsidR="00DE1C77" w:rsidRPr="00536AF1" w:rsidRDefault="00DE1C77" w:rsidP="00FB4A09">
                              <w:pPr>
                                <w:pStyle w:val="Beschriftung"/>
                                <w:rPr>
                                  <w:sz w:val="20"/>
                                </w:rPr>
                              </w:pPr>
                              <w:bookmarkStart w:id="69" w:name="_Ref352954342"/>
                              <w:r>
                                <w:t xml:space="preserve">Figure </w:t>
                              </w:r>
                              <w:del w:id="70" w:author="Büschel, Wolfgang" w:date="2014-01-17T17:01:00Z">
                                <w:r w:rsidDel="009D7AC9">
                                  <w:fldChar w:fldCharType="begin"/>
                                </w:r>
                                <w:r w:rsidDel="009D7AC9">
                                  <w:delInstrText xml:space="preserve"> SEQ Figure \* ARABIC </w:delInstrText>
                                </w:r>
                                <w:r w:rsidDel="009D7AC9">
                                  <w:fldChar w:fldCharType="separate"/>
                                </w:r>
                                <w:r w:rsidDel="009D7AC9">
                                  <w:rPr>
                                    <w:noProof/>
                                  </w:rPr>
                                  <w:delText>4</w:delText>
                                </w:r>
                                <w:r w:rsidDel="009D7AC9">
                                  <w:fldChar w:fldCharType="end"/>
                                </w:r>
                              </w:del>
                              <w:bookmarkEnd w:id="69"/>
                              <w:ins w:id="71" w:author="Büschel, Wolfgang" w:date="2014-01-17T17:01:00Z">
                                <w:r w:rsidR="009D7AC9">
                                  <w:t>3</w:t>
                                </w:r>
                              </w:ins>
                              <w:r>
                                <w:t>. A cAR tabletop prototype: A) highlights and scribbles, B) online-search of selected content, C) inversion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129034" y="115733"/>
                            <a:ext cx="2795685" cy="2099246"/>
                          </a:xfrm>
                          <a:prstGeom prst="rect">
                            <a:avLst/>
                          </a:prstGeom>
                          <a:noFill/>
                          <a:ln>
                            <a:noFill/>
                          </a:ln>
                        </pic:spPr>
                      </pic:pic>
                    </wpg:wgp>
                  </a:graphicData>
                </a:graphic>
                <wp14:sizeRelV relativeFrom="margin">
                  <wp14:pctHeight>0</wp14:pctHeight>
                </wp14:sizeRelV>
              </wp:anchor>
            </w:drawing>
          </mc:Choice>
          <mc:Fallback>
            <w:pict>
              <v:group w14:anchorId="4CB5B4F2" id="Group 12" o:spid="_x0000_s1038" style="position:absolute;left:0;text-align:left;margin-left:0;margin-top:0;width:240.45pt;height:197.15pt;z-index:251663872;mso-position-horizontal:left;mso-position-horizontal-relative:margin;mso-position-vertical:bottom;mso-position-vertical-relative:margin;mso-height-relative:margin" coordorigin=",1157" coordsize="30537,2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">
                <v:shape id="Text Box 7" o:spid="_x0000_s1039" type="#_x0000_t202" style="position:absolute;top:22244;width:3053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14:paraId="1F991B3E" w14:textId="24DDA726" w:rsidR="00DE1C77" w:rsidRPr="00536AF1" w:rsidRDefault="00DE1C77" w:rsidP="00FB4A09">
                        <w:pPr>
                          <w:pStyle w:val="Beschriftung"/>
                          <w:rPr>
                            <w:sz w:val="20"/>
                          </w:rPr>
                        </w:pPr>
                        <w:bookmarkStart w:id="72" w:name="_Ref352954342"/>
                        <w:r>
                          <w:t xml:space="preserve">Figure </w:t>
                        </w:r>
                        <w:del w:id="73" w:author="Büschel, Wolfgang" w:date="2014-01-17T17:01:00Z">
                          <w:r w:rsidDel="009D7AC9">
                            <w:fldChar w:fldCharType="begin"/>
                          </w:r>
                          <w:r w:rsidDel="009D7AC9">
                            <w:delInstrText xml:space="preserve"> SEQ Figure \* ARABIC </w:delInstrText>
                          </w:r>
                          <w:r w:rsidDel="009D7AC9">
                            <w:fldChar w:fldCharType="separate"/>
                          </w:r>
                          <w:r w:rsidDel="009D7AC9">
                            <w:rPr>
                              <w:noProof/>
                            </w:rPr>
                            <w:delText>4</w:delText>
                          </w:r>
                          <w:r w:rsidDel="009D7AC9">
                            <w:fldChar w:fldCharType="end"/>
                          </w:r>
                        </w:del>
                        <w:bookmarkEnd w:id="72"/>
                        <w:ins w:id="74" w:author="Büschel, Wolfgang" w:date="2014-01-17T17:01:00Z">
                          <w:r w:rsidR="009D7AC9">
                            <w:t>3</w:t>
                          </w:r>
                        </w:ins>
                        <w:r>
                          <w:t>. A cAR tabletop prototype: A) highlights and scribbles, B) online-search of selected content, C) inversion lens when flipping without selection, and D) pen input.</w:t>
                        </w:r>
                      </w:p>
                    </w:txbxContent>
                  </v:textbox>
                </v:shape>
                <v:shape id="Picture 5" o:spid="_x0000_s1040" type="#_x0000_t75" style="position:absolute;left:1290;top:1157;width:27957;height:20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20" o:title=""/>
                  <v:path arrowok="t"/>
                </v:shape>
                <w10:wrap type="square" anchorx="margin" anchory="margin"/>
              </v:group>
            </w:pict>
          </mc:Fallback>
        </mc:AlternateContent>
      </w:r>
      <w:r w:rsidR="00CE3773">
        <w:t>Six users especially liked the concept of linking text and pictures in the physical document to additional media (e.g., videos) or metadata (e.g., reference list entries). Users proposed translating individual words or looking up terms in an online encyclopedia, even before they were shown this feature, thinking of it as “convenient” and “quite cool”. Hence, this feature should be considered essential. Moreover, c</w:t>
      </w:r>
      <w:r w:rsidR="00CE3773" w:rsidRPr="00EE7C96">
        <w:t>ompletely replacing con</w:t>
      </w:r>
      <w:r w:rsidR="00CE3773">
        <w:t>tent was also well received. Four participants mentioned zooming text for reading assistance as a useful feature, half of the participants also proposed automatic translation of the text under the device. However, this contradicts the notion of see-through augmentation.</w:t>
      </w:r>
    </w:p>
    <w:p w14:paraId="7D9201EF" w14:textId="77777777" w:rsidR="00CE3773" w:rsidRDefault="00CE3773" w:rsidP="00CE3773">
      <w:pPr>
        <w:pStyle w:val="berschrift3"/>
      </w:pPr>
      <w:r>
        <w:t>Other Feedback</w:t>
      </w:r>
    </w:p>
    <w:p w14:paraId="656137B1" w14:textId="77777777" w:rsidR="00237B88" w:rsidRPr="00E7660D" w:rsidRDefault="00CE3773" w:rsidP="00E7660D">
      <w:r>
        <w:t xml:space="preserve">Participants also mentioned the offset and a possible loss of context when working through the device due to its thickness and border frame. Finally, several users mentioned the flexibility of paper as a problem when combined with the inflexible prototype. This is aggravated when the user has to hold the device and a paper stack in the same hand. Working on a desk or other surface, like three users suggested, would eliminate this problem. </w:t>
      </w:r>
    </w:p>
    <w:p w14:paraId="5DA26388" w14:textId="605D8C71" w:rsidR="009A3F1B" w:rsidRPr="00AA5ACC" w:rsidRDefault="009A3F1B" w:rsidP="009A3F1B">
      <w:pPr>
        <w:pStyle w:val="berschrift1"/>
      </w:pPr>
      <w:del w:id="75" w:author="Büschel, Wolfgang" w:date="2014-01-17T17:12:00Z">
        <w:r w:rsidDel="00216A7E">
          <w:lastRenderedPageBreak/>
          <w:delText>cAR-Pad Prototype</w:delText>
        </w:r>
      </w:del>
      <w:ins w:id="76" w:author="Büschel, Wolfgang" w:date="2014-01-17T17:12:00Z">
        <w:r w:rsidR="00216A7E">
          <w:t>CAR-PAD PROTOTYPE</w:t>
        </w:r>
      </w:ins>
    </w:p>
    <w:p w14:paraId="39D13744" w14:textId="77777777" w:rsidR="009A3F1B" w:rsidRDefault="009A3F1B" w:rsidP="009A3F1B">
      <w:r>
        <w:t xml:space="preserve">Our second prototype, the </w:t>
      </w:r>
      <w:r w:rsidR="008A4561">
        <w:rPr>
          <w:i/>
        </w:rPr>
        <w:t>cAR-Pad</w:t>
      </w:r>
      <w:r>
        <w:t>, is a high-fidelity prototype which helped us to further explore the proposed interaction techniques and the technical challenges with building a self-contained cAR device.</w:t>
      </w:r>
    </w:p>
    <w:p w14:paraId="2A4203E5" w14:textId="77777777" w:rsidR="009A3F1B" w:rsidRDefault="009A3F1B" w:rsidP="009A3F1B">
      <w:r>
        <w:t xml:space="preserve">Our prototype uses a LCD display on top of a light table and the documents to augment are printed single sided on white paper. </w:t>
      </w:r>
      <w:r w:rsidR="008A4561">
        <w:t>The light table acted as back light necessary for our LCD-based prototype. Future transparent devices</w:t>
      </w:r>
      <w:del w:id="77" w:author="Büschel, Wolfgang" w:date="2014-01-17T17:14:00Z">
        <w:r w:rsidR="008A4561" w:rsidDel="00755ED8">
          <w:delText>,</w:delText>
        </w:r>
      </w:del>
      <w:r w:rsidR="008A4561">
        <w:t xml:space="preserve"> with OLEDs would not require such a setup. </w:t>
      </w:r>
      <w:r>
        <w:t xml:space="preserve">Currently, we use a camera attached to the display for registration (RQ1). A touch-overlay allows the display to receive touch and pen input (RQ2), while an accelerometer and magnetic sensors enable flipping (RQ3) and device integration (RQ4) respectively. The </w:t>
      </w:r>
      <w:r w:rsidR="008A4561">
        <w:t xml:space="preserve">cAR-Pad </w:t>
      </w:r>
      <w:r>
        <w:t xml:space="preserve">runtime holds a PDF version of the document with added meta-data as object model (RQ5). </w:t>
      </w:r>
    </w:p>
    <w:p w14:paraId="419C3A03" w14:textId="77777777" w:rsidR="009A3F1B" w:rsidRDefault="009A3F1B" w:rsidP="009A3F1B">
      <w:r>
        <w:fldChar w:fldCharType="begin"/>
      </w:r>
      <w:r>
        <w:instrText xml:space="preserve"> REF _Ref352145160 \h </w:instrText>
      </w:r>
      <w:r>
        <w:fldChar w:fldCharType="separate"/>
      </w:r>
      <w:r w:rsidR="00953B40">
        <w:t xml:space="preserve">Figure </w:t>
      </w:r>
      <w:r w:rsidR="00953B40">
        <w:rPr>
          <w:noProof/>
        </w:rPr>
        <w:t>4</w:t>
      </w:r>
      <w:r>
        <w:fldChar w:fldCharType="end"/>
      </w:r>
      <w:r>
        <w:t xml:space="preserve"> shows the </w:t>
      </w:r>
      <w:r w:rsidR="008A4561">
        <w:t xml:space="preserve">cAR-Pad </w:t>
      </w:r>
      <w:r>
        <w:t xml:space="preserve">prototype (top) and the runtime system components. The </w:t>
      </w:r>
      <w:r w:rsidR="008A4561">
        <w:t xml:space="preserve">device </w:t>
      </w:r>
      <w:r>
        <w:t xml:space="preserve">runtime is designed as an application container with an application launcher (DashboardApp), a general purpose application (CalculatorApp), and a cAR application for active reading (ActiveReader). On startup, the DashboardApp lists the installed applications for the user to select. </w:t>
      </w:r>
    </w:p>
    <w:p w14:paraId="216A6C6B" w14:textId="77777777" w:rsidR="009A3F1B" w:rsidRDefault="009A3F1B" w:rsidP="009A3F1B">
      <w:r>
        <w:t xml:space="preserve">The ActiveReader supports all the features listed in </w:t>
      </w:r>
      <w:r>
        <w:fldChar w:fldCharType="begin"/>
      </w:r>
      <w:r>
        <w:instrText xml:space="preserve"> REF _Ref352503675 \h </w:instrText>
      </w:r>
      <w:r>
        <w:fldChar w:fldCharType="separate"/>
      </w:r>
      <w:r w:rsidR="00953B40">
        <w:t xml:space="preserve">Table </w:t>
      </w:r>
      <w:r w:rsidR="00953B40">
        <w:rPr>
          <w:noProof/>
        </w:rPr>
        <w:t>1</w:t>
      </w:r>
      <w:r>
        <w:fldChar w:fldCharType="end"/>
      </w:r>
      <w:r>
        <w:t xml:space="preserve">, except flipping due to the protrusion of the camera. The </w:t>
      </w:r>
      <w:commentRangeStart w:id="78"/>
      <w:r>
        <w:t>tPad</w:t>
      </w:r>
      <w:commentRangeEnd w:id="78"/>
      <w:r w:rsidR="007007F9">
        <w:rPr>
          <w:rStyle w:val="Kommentarzeichen"/>
        </w:rPr>
        <w:commentReference w:id="78"/>
      </w:r>
      <w:r>
        <w:t xml:space="preserve"> includes a soft-keyboard to support text entry, and uses </w:t>
      </w:r>
      <w:r w:rsidRPr="003F33BB">
        <w:rPr>
          <w:i/>
        </w:rPr>
        <w:t>rotation</w:t>
      </w:r>
      <w:r>
        <w:t xml:space="preserve"> to control opacity and zooming levels. When presented with the configuration screen, the user can rotate the </w:t>
      </w:r>
      <w:r w:rsidR="008A4561">
        <w:t xml:space="preserve">cAR-Pad </w:t>
      </w:r>
      <w:r>
        <w:t xml:space="preserve">to control the transparency of the </w:t>
      </w:r>
      <w:r>
        <w:rPr>
          <w:lang w:val="en-CA"/>
        </w:rPr>
        <w:t>virtual layer</w:t>
      </w:r>
      <w:r>
        <w:t xml:space="preserve">. Users can also zoom into the virtual layer to “create” more space for scribbles. The </w:t>
      </w:r>
      <w:r w:rsidR="008A4561">
        <w:t xml:space="preserve">device </w:t>
      </w:r>
      <w:r>
        <w:t xml:space="preserve">introduces off-screen markers to indicate the location of anchored digital content. </w:t>
      </w:r>
    </w:p>
    <w:p w14:paraId="0ACE0ADC" w14:textId="50589107" w:rsidR="009A3F1B" w:rsidRDefault="008A4561" w:rsidP="009A3F1B">
      <w:r>
        <w:t xml:space="preserve">We explored </w:t>
      </w:r>
      <w:commentRangeStart w:id="79"/>
      <w:r>
        <w:t>t</w:t>
      </w:r>
      <w:r w:rsidR="009A3F1B">
        <w:t xml:space="preserve">wo novel </w:t>
      </w:r>
      <w:commentRangeEnd w:id="79"/>
      <w:r>
        <w:rPr>
          <w:rStyle w:val="Kommentarzeichen"/>
        </w:rPr>
        <w:commentReference w:id="79"/>
      </w:r>
      <w:r>
        <w:t xml:space="preserve">and </w:t>
      </w:r>
      <w:r w:rsidR="009A3F1B">
        <w:t>simple interaction techniques</w:t>
      </w:r>
      <w:del w:id="80" w:author="Büschel, Wolfgang" w:date="2014-01-17T17:26:00Z">
        <w:r w:rsidR="009A3F1B" w:rsidDel="007007F9">
          <w:delText xml:space="preserve"> explored</w:delText>
        </w:r>
      </w:del>
      <w:r>
        <w:t xml:space="preserve">, </w:t>
      </w:r>
      <w:r w:rsidR="009A3F1B" w:rsidRPr="00310257">
        <w:rPr>
          <w:i/>
        </w:rPr>
        <w:t>orientation</w:t>
      </w:r>
      <w:r w:rsidR="009A3F1B">
        <w:t xml:space="preserve"> and </w:t>
      </w:r>
      <w:r w:rsidR="009A3F1B" w:rsidRPr="00310257">
        <w:rPr>
          <w:i/>
        </w:rPr>
        <w:t>freezing</w:t>
      </w:r>
      <w:r w:rsidR="009A3F1B">
        <w:t xml:space="preserve">. For orientation the ActiveReader reorganizes its menus according to the text flow, so that the menus are away from the main reading and interaction area thus avoiding obstruction. This strategy also reduces the presence of fingers and stylus in the image captured for registration. Moreover, users can freeze the </w:t>
      </w:r>
      <w:r w:rsidR="008377F8">
        <w:t>cAR-Pad</w:t>
      </w:r>
      <w:r w:rsidR="009A3F1B">
        <w:t xml:space="preserve"> on a particular location and the visible digital content will remain fixed regardless of the </w:t>
      </w:r>
      <w:r w:rsidR="008377F8">
        <w:t>device’s</w:t>
      </w:r>
      <w:r w:rsidR="009A3F1B">
        <w:t xml:space="preserve"> movements; a user could then move to a different page or pass the </w:t>
      </w:r>
      <w:r w:rsidR="008377F8">
        <w:t xml:space="preserve">device </w:t>
      </w:r>
      <w:r w:rsidR="009A3F1B">
        <w:t>to another person while having the digital content visible at that particular location.</w:t>
      </w:r>
    </w:p>
    <w:p w14:paraId="1D834010" w14:textId="77777777" w:rsidR="009A3F1B" w:rsidRDefault="009A3F1B" w:rsidP="009A3F1B">
      <w:commentRangeStart w:id="81"/>
      <w:r>
        <w:t xml:space="preserve">The </w:t>
      </w:r>
      <w:r w:rsidR="008377F8">
        <w:t xml:space="preserve">cAR-Pad </w:t>
      </w:r>
      <w:r>
        <w:t xml:space="preserve">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r w:rsidR="00985CE2">
        <w:t>device’s</w:t>
      </w:r>
      <w:r>
        <w:t xml:space="preserve"> frame. </w:t>
      </w:r>
      <w:commentRangeEnd w:id="81"/>
      <w:r w:rsidR="00985CE2">
        <w:rPr>
          <w:rStyle w:val="Kommentarzeichen"/>
        </w:rPr>
        <w:commentReference w:id="81"/>
      </w:r>
      <w:commentRangeStart w:id="82"/>
      <w:r>
        <w:t>When physically stacked, the magnets of the device on top align with the magnetic sensors of the device below, which starts a networked pairing process.</w:t>
      </w:r>
      <w:commentRangeEnd w:id="82"/>
      <w:r w:rsidR="00682AD6">
        <w:rPr>
          <w:rStyle w:val="Kommentarzeichen"/>
        </w:rPr>
        <w:commentReference w:id="82"/>
      </w:r>
      <w:r>
        <w:t xml:space="preserve">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and </w:t>
      </w:r>
      <w:r w:rsidRPr="003F33BB">
        <w:rPr>
          <w:i/>
        </w:rPr>
        <w:t>pull selection</w:t>
      </w:r>
      <w:r>
        <w:t xml:space="preserve">. </w:t>
      </w:r>
      <w:r w:rsidRPr="003F33BB">
        <w:rPr>
          <w:i/>
        </w:rPr>
        <w:t>Pull all</w:t>
      </w:r>
      <w:r>
        <w:t xml:space="preserve"> transfers all annotations, scribbles and highlights created in the device below for all pages for the current document. Likewise, </w:t>
      </w:r>
      <w:r w:rsidRPr="003F33BB">
        <w:rPr>
          <w:i/>
        </w:rPr>
        <w:t>pull current page</w:t>
      </w:r>
      <w:r>
        <w:t xml:space="preserve"> limits the transfer to the current page. When </w:t>
      </w:r>
      <w:r w:rsidRPr="003F33BB">
        <w:rPr>
          <w:i/>
        </w:rPr>
        <w:t>pull selection</w:t>
      </w:r>
      <w:r>
        <w:t xml:space="preserve"> is chosen the user manually picks the particular</w:t>
      </w:r>
      <w:r w:rsidR="004B06E9">
        <w:t xml:space="preserve"> highlighted</w:t>
      </w:r>
      <w:r>
        <w:t xml:space="preserve"> objects to transfer. Stacking finishes either by explicitly selecting the un-pair button, or by physically separating the devices. </w:t>
      </w:r>
    </w:p>
    <w:p w14:paraId="4F3D6ABF" w14:textId="77777777" w:rsidR="009A3F1B" w:rsidRDefault="004B06E9" w:rsidP="009A3F1B">
      <w:r>
        <w:t xml:space="preserve">Our implementation </w:t>
      </w:r>
      <w:r w:rsidR="009A3F1B">
        <w:t xml:space="preserve">supports both model and user-defined triggers. The </w:t>
      </w:r>
      <w:r>
        <w:rPr>
          <w:lang w:val="en-CA"/>
        </w:rPr>
        <w:t xml:space="preserve">device </w:t>
      </w:r>
      <w:r w:rsidR="009A3F1B">
        <w:t xml:space="preserve">uses scribble-based triggers to launch specific </w:t>
      </w:r>
      <w:r w:rsidR="009A3F1B">
        <w:lastRenderedPageBreak/>
        <w:t xml:space="preserve">apps; in this implementation a hand-drawn square launches the CalculatorApp when the </w:t>
      </w:r>
      <w:r>
        <w:t xml:space="preserve">cAR-Pad </w:t>
      </w:r>
      <w:r w:rsidR="009A3F1B">
        <w:t xml:space="preserve">is placed over the square. We use the calculator simply as a demonstration of this capability. User-defined triggers are device-wide and independent of the currently running application. To showcase model-defined triggers, we created meta-data for a sample document such that a video is automatically played when the </w:t>
      </w:r>
      <w:r>
        <w:t xml:space="preserve">cAR-Pad </w:t>
      </w:r>
      <w:r w:rsidR="009A3F1B">
        <w:t xml:space="preserve">is placed on top of a particular image. </w:t>
      </w:r>
    </w:p>
    <w:p w14:paraId="0234FF6D" w14:textId="77777777" w:rsidR="009A3F1B" w:rsidRDefault="009A3F1B" w:rsidP="009A3F1B">
      <w:pPr>
        <w:pStyle w:val="berschrift2"/>
      </w:pPr>
      <w:r>
        <w:t>Implementation</w:t>
      </w:r>
    </w:p>
    <w:p w14:paraId="4637AA80" w14:textId="77777777" w:rsidR="009A3F1B" w:rsidRDefault="009A3F1B" w:rsidP="009A3F1B">
      <w:pPr>
        <w:pStyle w:val="berschrift3"/>
      </w:pPr>
      <w:commentRangeStart w:id="83"/>
      <w:r>
        <w:t>Hardware and Software Architecture</w:t>
      </w:r>
      <w:commentRangeEnd w:id="83"/>
      <w:r w:rsidR="00682AD6">
        <w:rPr>
          <w:rStyle w:val="Kommentarzeichen"/>
          <w:i w:val="0"/>
          <w:kern w:val="0"/>
        </w:rPr>
        <w:commentReference w:id="83"/>
      </w:r>
    </w:p>
    <w:p w14:paraId="6094C94A" w14:textId="38DBA8D6" w:rsidR="009A3F1B" w:rsidRPr="00923DB9" w:rsidRDefault="009A3F1B" w:rsidP="009A3F1B">
      <w:r w:rsidRPr="00F41AF6">
        <w:fldChar w:fldCharType="begin"/>
      </w:r>
      <w:r w:rsidRPr="00F41AF6">
        <w:instrText xml:space="preserve"> REF _Ref352145160 \h  \* MERGEFORMAT </w:instrText>
      </w:r>
      <w:r w:rsidRPr="00F41AF6">
        <w:fldChar w:fldCharType="separate"/>
      </w:r>
      <w:r w:rsidR="00953B40">
        <w:t xml:space="preserve">Figure </w:t>
      </w:r>
      <w:r w:rsidR="00953B40">
        <w:rPr>
          <w:noProof/>
        </w:rPr>
        <w:t>4</w:t>
      </w:r>
      <w:r w:rsidRPr="00F41AF6">
        <w:fldChar w:fldCharType="end"/>
      </w:r>
      <w:r w:rsidRPr="00F41AF6">
        <w:t>-top</w:t>
      </w:r>
      <w:r>
        <w:t xml:space="preserve"> shows the hardware components used for the </w:t>
      </w:r>
      <w:r w:rsidR="00A771A6">
        <w:t>cAR-Pad</w:t>
      </w:r>
      <w:r>
        <w:t xml:space="preserve"> prototype. We re-purposed a 7’’ inch LCD resistive-touch USB display by removing the backlight and extending its display and touch bus cables. The LCD </w:t>
      </w:r>
      <w:commentRangeStart w:id="84"/>
      <w:del w:id="85" w:author="Büschel, Wolfgang" w:date="2014-01-17T18:39:00Z">
        <w:r w:rsidDel="00682AD6">
          <w:delText xml:space="preserve">rests </w:delText>
        </w:r>
      </w:del>
      <w:ins w:id="86" w:author="Büschel, Wolfgang" w:date="2014-01-17T18:39:00Z">
        <w:r w:rsidR="00682AD6">
          <w:t xml:space="preserve">is placed </w:t>
        </w:r>
        <w:commentRangeEnd w:id="84"/>
        <w:r w:rsidR="00682AD6">
          <w:rPr>
            <w:rStyle w:val="Kommentarzeichen"/>
          </w:rPr>
          <w:commentReference w:id="84"/>
        </w:r>
      </w:ins>
      <w:r>
        <w:t xml:space="preserve">on top of the physical paper (one sheet of paper at a time) which in turn rests on a custom-built D65 light table </w:t>
      </w:r>
      <w:r w:rsidRPr="00F41AF6">
        <w:t>(glass table with fluorescent lights underneath).</w:t>
      </w:r>
      <w:r>
        <w:t xml:space="preserve"> Display and touch overlay are connected to the original display controller board. We added a Microsoft LifeCam 6000, and an Arduino Pro Micro controller board at 5V with 4 reed-switches and a ADXL335 3-axis accelerometer. The display controller board, camera and Arduino are all connected to a computer running Windows 7. We use C# and Microsoft WPF for authoring and rendering, and C++ and OpenCV 2.4.3 for image processing and feature matching. Network messages for content sharing are JSON-encoded and sent via UDP in the local network. The ActiveReader uses the TallComponents PDF kit </w:t>
      </w:r>
      <w:commentRangeStart w:id="87"/>
      <w:r>
        <w:t>(</w:t>
      </w:r>
      <w:hyperlink r:id="rId21" w:history="1">
        <w:r w:rsidRPr="00A771A6">
          <w:rPr>
            <w:rStyle w:val="Hyperlink"/>
            <w:highlight w:val="yellow"/>
          </w:rPr>
          <w:t>link</w:t>
        </w:r>
      </w:hyperlink>
      <w:r>
        <w:t xml:space="preserve">) </w:t>
      </w:r>
      <w:commentRangeEnd w:id="87"/>
      <w:r w:rsidR="004A1B43">
        <w:rPr>
          <w:rStyle w:val="Kommentarzeichen"/>
        </w:rPr>
        <w:commentReference w:id="87"/>
      </w:r>
      <w:r>
        <w:t xml:space="preserve">for accessing pixel-level location information of the PDF contents. </w:t>
      </w:r>
    </w:p>
    <w:p w14:paraId="46FB1617" w14:textId="77777777" w:rsidR="009A3F1B" w:rsidRDefault="009A3F1B" w:rsidP="009A3F1B">
      <w:pPr>
        <w:pStyle w:val="berschrift3"/>
      </w:pPr>
      <w:r>
        <w:t>Camera-based 2D registration</w:t>
      </w:r>
    </w:p>
    <w:p w14:paraId="298B5403" w14:textId="19DC7875" w:rsidR="009A3F1B" w:rsidRDefault="009A3F1B" w:rsidP="009A3F1B">
      <w:r w:rsidRPr="00C62B9F">
        <w:t xml:space="preserve">To determine location and orientation of the </w:t>
      </w:r>
      <w:r w:rsidR="00A771A6">
        <w:t>cAR-Pad</w:t>
      </w:r>
      <w:r w:rsidRPr="00C62B9F">
        <w:t xml:space="preserve"> within the document (a.k.a registration) we use the camera attached to the device</w:t>
      </w:r>
      <w:del w:id="88" w:author="Büschel, Wolfgang" w:date="2014-01-17T18:43:00Z">
        <w:r w:rsidRPr="00C62B9F" w:rsidDel="00682AD6">
          <w:delText xml:space="preserve"> to capture the </w:delText>
        </w:r>
        <w:r w:rsidR="00A771A6" w:rsidDel="00682AD6">
          <w:delText>device</w:delText>
        </w:r>
        <w:r w:rsidR="00A771A6" w:rsidDel="00682AD6">
          <w:rPr>
            <w:lang w:val="en-CA"/>
          </w:rPr>
          <w:delText>’s</w:delText>
        </w:r>
        <w:r w:rsidRPr="00C62B9F" w:rsidDel="00682AD6">
          <w:delText xml:space="preserve"> screen and the underlying surface from above and a feature-matching algorithm</w:delText>
        </w:r>
      </w:del>
      <w:r w:rsidRPr="00C62B9F">
        <w:t>.</w:t>
      </w:r>
      <w:r>
        <w:t xml:space="preserve"> The camera captures the </w:t>
      </w:r>
      <w:r w:rsidR="00891F84">
        <w:t xml:space="preserve">cAR-Pad </w:t>
      </w:r>
      <w:r>
        <w:t>screen and the underlying surface from above, and the registration algorithm processes it against potential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location of the actual </w:t>
      </w:r>
      <w:r w:rsidR="00891F84">
        <w:t>cAR-Pad</w:t>
      </w:r>
      <w:r w:rsidRPr="00BB67F2">
        <w:t xml:space="preserve"> to the </w:t>
      </w:r>
      <w:r>
        <w:t>printed version of the document.</w:t>
      </w:r>
    </w:p>
    <w:p w14:paraId="6122C0E4" w14:textId="50DA0467" w:rsidR="009A3F1B" w:rsidRDefault="009A3F1B" w:rsidP="009A3F1B">
      <w:pPr>
        <w:rPr>
          <w:rFonts w:eastAsia="CMBX10" w:cs="CMBX10"/>
        </w:rPr>
      </w:pPr>
      <w:r w:rsidRPr="00BB67F2">
        <w:t>The features, also known as keypoints, efficiently describe image patches and should be invariant to rotation, noise and scale.</w:t>
      </w:r>
      <w:r>
        <w:t xml:space="preserve"> To detect significant keypoints we use FAST (F</w:t>
      </w:r>
      <w:r>
        <w:rPr>
          <w:rFonts w:eastAsia="CMBX10" w:cs="CMBX10"/>
        </w:rPr>
        <w:t>eatures from Accelerated Segment Test), a fast and high quality corner detector [</w:t>
      </w:r>
      <w:r>
        <w:rPr>
          <w:rFonts w:eastAsia="CMBX10" w:cs="CMBX10"/>
        </w:rPr>
        <w:fldChar w:fldCharType="begin"/>
      </w:r>
      <w:r>
        <w:rPr>
          <w:rFonts w:eastAsia="CMBX10" w:cs="CMBX10"/>
        </w:rPr>
        <w:instrText xml:space="preserve"> REF _Ref352144231 \r \h </w:instrText>
      </w:r>
      <w:r>
        <w:rPr>
          <w:rFonts w:eastAsia="CMBX10" w:cs="CMBX10"/>
        </w:rPr>
      </w:r>
      <w:r>
        <w:rPr>
          <w:rFonts w:eastAsia="CMBX10" w:cs="CMBX10"/>
        </w:rPr>
        <w:fldChar w:fldCharType="separate"/>
      </w:r>
      <w:r w:rsidR="00953B40">
        <w:rPr>
          <w:rFonts w:eastAsia="CMBX10" w:cs="CMBX10"/>
        </w:rPr>
        <w:t>26</w:t>
      </w:r>
      <w:r>
        <w:rPr>
          <w:rFonts w:eastAsia="CMBX10" w:cs="CMBX10"/>
        </w:rPr>
        <w:fldChar w:fldCharType="end"/>
      </w:r>
      <w:r>
        <w:rPr>
          <w:rFonts w:eastAsia="CMBX10" w:cs="CMBX10"/>
        </w:rPr>
        <w:t xml:space="preserve">, </w:t>
      </w:r>
      <w:r>
        <w:rPr>
          <w:rFonts w:eastAsia="CMBX10" w:cs="CMBX10"/>
        </w:rPr>
        <w:fldChar w:fldCharType="begin"/>
      </w:r>
      <w:r>
        <w:rPr>
          <w:rFonts w:eastAsia="CMBX10" w:cs="CMBX10"/>
        </w:rPr>
        <w:instrText xml:space="preserve"> REF _Ref352144289 \r \h </w:instrText>
      </w:r>
      <w:r>
        <w:rPr>
          <w:rFonts w:eastAsia="CMBX10" w:cs="CMBX10"/>
        </w:rPr>
      </w:r>
      <w:r>
        <w:rPr>
          <w:rFonts w:eastAsia="CMBX10" w:cs="CMBX10"/>
        </w:rPr>
        <w:fldChar w:fldCharType="separate"/>
      </w:r>
      <w:r w:rsidR="00953B40">
        <w:rPr>
          <w:rFonts w:eastAsia="CMBX10" w:cs="CMBX10"/>
        </w:rPr>
        <w:t>27</w:t>
      </w:r>
      <w:r>
        <w:rPr>
          <w:rFonts w:eastAsia="CMBX10" w:cs="CMBX10"/>
        </w:rPr>
        <w:fldChar w:fldCharType="end"/>
      </w:r>
      <w:r>
        <w:rPr>
          <w:rFonts w:eastAsia="CMBX10" w:cs="CMBX10"/>
        </w:rPr>
        <w:t xml:space="preserve">]. </w:t>
      </w:r>
      <w:r w:rsidRPr="00BB67F2">
        <w:rPr>
          <w:rFonts w:eastAsia="CMBX10" w:cs="CMBX10"/>
        </w:rPr>
        <w:t>Once keypoints are located, we need a robust and compact keypoint descriptor. We use Fast Retina Keypoint (FREAK), a descriptor inspired by the human retina which is generally faster to compute and more robust to scale, rotation and noise than conventional keypoint descr</w:t>
      </w:r>
      <w:r>
        <w:rPr>
          <w:rFonts w:eastAsia="CMBX10" w:cs="CMBX10"/>
        </w:rPr>
        <w:t>iptors like SIFT, SURF or BRISK [</w:t>
      </w:r>
      <w:r>
        <w:rPr>
          <w:rFonts w:eastAsia="CMBX10" w:cs="CMBX10"/>
        </w:rPr>
        <w:fldChar w:fldCharType="begin"/>
      </w:r>
      <w:r>
        <w:rPr>
          <w:rFonts w:eastAsia="CMBX10" w:cs="CMBX10"/>
        </w:rPr>
        <w:instrText xml:space="preserve"> REF _Ref352144449 \r \h </w:instrText>
      </w:r>
      <w:r>
        <w:rPr>
          <w:rFonts w:eastAsia="CMBX10" w:cs="CMBX10"/>
        </w:rPr>
      </w:r>
      <w:r>
        <w:rPr>
          <w:rFonts w:eastAsia="CMBX10" w:cs="CMBX10"/>
        </w:rPr>
        <w:fldChar w:fldCharType="separate"/>
      </w:r>
      <w:r w:rsidR="00953B40">
        <w:rPr>
          <w:rFonts w:eastAsia="CMBX10" w:cs="CMBX10"/>
        </w:rPr>
        <w:t>3</w:t>
      </w:r>
      <w:r>
        <w:rPr>
          <w:rFonts w:eastAsia="CMBX10" w:cs="CMBX10"/>
        </w:rPr>
        <w:fldChar w:fldCharType="end"/>
      </w:r>
      <w:r>
        <w:rPr>
          <w:rFonts w:eastAsia="CMBX10" w:cs="CMBX10"/>
        </w:rPr>
        <w:t xml:space="preserve">]. The </w:t>
      </w:r>
      <w:r w:rsidR="00891F84">
        <w:rPr>
          <w:rFonts w:eastAsia="CMBX10" w:cs="CMBX10"/>
        </w:rPr>
        <w:t xml:space="preserve">cAR-Pad </w:t>
      </w:r>
      <w:r>
        <w:rPr>
          <w:rFonts w:eastAsia="CMBX10" w:cs="CMBX10"/>
        </w:rPr>
        <w:t xml:space="preserve">maintains a database of documents </w:t>
      </w:r>
      <w:del w:id="89" w:author="Büschel, Wolfgang" w:date="2014-01-17T18:44:00Z">
        <w:r w:rsidDel="00C22A83">
          <w:rPr>
            <w:rFonts w:eastAsia="CMBX10" w:cs="CMBX10"/>
          </w:rPr>
          <w:delText xml:space="preserve">with </w:delText>
        </w:r>
      </w:del>
      <w:ins w:id="90" w:author="Büschel, Wolfgang" w:date="2014-01-17T18:44:00Z">
        <w:r w:rsidR="00C22A83">
          <w:rPr>
            <w:rFonts w:eastAsia="CMBX10" w:cs="CMBX10"/>
          </w:rPr>
          <w:t xml:space="preserve">that </w:t>
        </w:r>
      </w:ins>
      <w:r>
        <w:rPr>
          <w:rFonts w:eastAsia="CMBX10" w:cs="CMBX10"/>
        </w:rPr>
        <w:t xml:space="preserve">it can augment. The </w:t>
      </w:r>
      <w:r w:rsidR="00891F84">
        <w:rPr>
          <w:rFonts w:eastAsia="CMBX10" w:cs="CMBX10"/>
        </w:rPr>
        <w:t xml:space="preserve">device </w:t>
      </w:r>
      <w:r>
        <w:rPr>
          <w:rFonts w:eastAsia="CMBX10" w:cs="CMBX10"/>
        </w:rPr>
        <w:t>stores the digital content, graphical representation, and pre-computed FAST-features</w:t>
      </w:r>
      <w:r w:rsidRPr="00DB7BA8">
        <w:rPr>
          <w:rFonts w:eastAsia="CMBX10" w:cs="CMBX10"/>
        </w:rPr>
        <w:t xml:space="preserve"> </w:t>
      </w:r>
      <w:r>
        <w:rPr>
          <w:rFonts w:eastAsia="CMBX10" w:cs="CMBX10"/>
        </w:rPr>
        <w:t xml:space="preserve">for each document. </w:t>
      </w:r>
    </w:p>
    <w:p w14:paraId="0D4EE7D0" w14:textId="77777777" w:rsidR="009A3F1B" w:rsidRDefault="009A3F1B" w:rsidP="009A3F1B">
      <w:r w:rsidRPr="00BB67F2">
        <w:rPr>
          <w:rFonts w:eastAsia="CMBX10" w:cs="CMBX10"/>
        </w:rPr>
        <w:t>Since the feature matching algorithm is not invariant to perspective transformation, for each captured image a correction of the perspective distortion is applied by using a static warping matrix prior to the feature calculation.</w:t>
      </w:r>
      <w:r>
        <w:rPr>
          <w:rFonts w:eastAsia="CMBX10" w:cs="CMBX10"/>
        </w:rPr>
        <w:t xml:space="preserve"> </w:t>
      </w:r>
      <w:r>
        <w:t>If the algorithm finds the corrected captured image within the document, a transformation matrix between both is computed and used to derive location and orientation of the device.</w:t>
      </w:r>
    </w:p>
    <w:commentRangeStart w:id="91"/>
    <w:commentRangeStart w:id="92"/>
    <w:p w14:paraId="271FC924" w14:textId="77777777" w:rsidR="009A3F1B" w:rsidRDefault="009A3F1B" w:rsidP="009A3F1B">
      <w:r>
        <w:lastRenderedPageBreak/>
        <w:fldChar w:fldCharType="begin"/>
      </w:r>
      <w:r>
        <w:instrText xml:space="preserve"> REF _Ref352534744 \h </w:instrText>
      </w:r>
      <w:r>
        <w:fldChar w:fldCharType="separate"/>
      </w:r>
      <w:r w:rsidR="00953B40">
        <w:t xml:space="preserve">Figure </w:t>
      </w:r>
      <w:r w:rsidR="00953B40">
        <w:rPr>
          <w:noProof/>
        </w:rPr>
        <w:t>5</w:t>
      </w:r>
      <w:r>
        <w:fldChar w:fldCharType="end"/>
      </w:r>
      <w:commentRangeEnd w:id="91"/>
      <w:r w:rsidR="00C22A83">
        <w:rPr>
          <w:rStyle w:val="Kommentarzeichen"/>
        </w:rPr>
        <w:commentReference w:id="91"/>
      </w:r>
      <w:r>
        <w:t xml:space="preserve"> shows the results of our registration algorithm tested at the center of the 10 pages of our sample document [</w:t>
      </w:r>
      <w:r>
        <w:fldChar w:fldCharType="begin"/>
      </w:r>
      <w:r>
        <w:instrText xml:space="preserve"> REF _Ref351547952 \r \h </w:instrText>
      </w:r>
      <w:r>
        <w:fldChar w:fldCharType="separate"/>
      </w:r>
      <w:r w:rsidR="00953B40">
        <w:t>4</w:t>
      </w:r>
      <w:r>
        <w:fldChar w:fldCharType="end"/>
      </w:r>
      <w:r>
        <w:t xml:space="preserve">] at 9 different angles and under three conditions: </w:t>
      </w:r>
      <w:commentRangeEnd w:id="92"/>
      <w:r w:rsidR="00891F84">
        <w:rPr>
          <w:rStyle w:val="Kommentarzeichen"/>
        </w:rPr>
        <w:commentReference w:id="92"/>
      </w:r>
      <w:r>
        <w:t xml:space="preserve">without screen, with screen </w:t>
      </w:r>
      <w:commentRangeStart w:id="93"/>
      <w:r>
        <w:t>(no digital content shown)</w:t>
      </w:r>
      <w:commentRangeEnd w:id="93"/>
      <w:r w:rsidR="00C22A83">
        <w:rPr>
          <w:rStyle w:val="Kommentarzeichen"/>
        </w:rPr>
        <w:commentReference w:id="93"/>
      </w:r>
      <w:r>
        <w:t xml:space="preserve"> and partly occluded (with a finger pointing to the middle of the display). The initial results show that our implementation works efficiently for most angles, with performance decreasing as the quality of the image decreases (with screen and partially occluded conditions) particularly for the angles between 45 and 90 degrees. These results demonstrate the feasibility of a self-contained camera-based cAR device, noting that further investigations are necessary in different light conditions and with other technologies like transparent OLED displays.</w:t>
      </w:r>
    </w:p>
    <w:p w14:paraId="097434DC" w14:textId="77777777" w:rsidR="009A3F1B" w:rsidRDefault="009A3F1B" w:rsidP="009A3F1B">
      <w:pPr>
        <w:pStyle w:val="berschrift3"/>
      </w:pPr>
      <w:r>
        <w:t>Technical Limitations</w:t>
      </w:r>
    </w:p>
    <w:p w14:paraId="4A1C9A0A" w14:textId="77777777" w:rsidR="009A3F1B" w:rsidRDefault="009A3F1B" w:rsidP="009A3F1B">
      <w:r>
        <w:t xml:space="preserve">Even though hand-held and mobile, our </w:t>
      </w:r>
      <w:r w:rsidR="00891F84">
        <w:t>cAR-Pad</w:t>
      </w:r>
      <w:r>
        <w:t xml:space="preserve"> is limited by the light table it needs in order to be a see-through display.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(the</w:t>
      </w:r>
      <w:r w:rsidR="00891F84">
        <w:t xml:space="preserve"> cAR-Pad</w:t>
      </w:r>
      <w:r>
        <w:t xml:space="preserve"> does not implement RQ3). </w:t>
      </w:r>
      <w:commentRangeStart w:id="94"/>
      <w:r>
        <w:t>Finally, the nature of LCD displays kept us from really exploring stacking as the</w:t>
      </w:r>
      <w:r w:rsidR="00891F84">
        <w:t xml:space="preserve"> display on-top did not receive</w:t>
      </w:r>
      <w:r>
        <w:t xml:space="preserve"> enough backlight.</w:t>
      </w:r>
      <w:commentRangeEnd w:id="94"/>
      <w:r w:rsidR="00891F84">
        <w:rPr>
          <w:rStyle w:val="Kommentarzeichen"/>
        </w:rPr>
        <w:commentReference w:id="94"/>
      </w:r>
    </w:p>
    <w:p w14:paraId="464E3B5D" w14:textId="478409E0" w:rsidR="00891F84" w:rsidRPr="00AA5ACC" w:rsidRDefault="00891F84" w:rsidP="00891F84">
      <w:pPr>
        <w:pStyle w:val="berschrift1"/>
      </w:pPr>
      <w:del w:id="95" w:author="Büschel, Wolfgang" w:date="2014-01-17T17:12:00Z">
        <w:r w:rsidDel="00216A7E">
          <w:delText>Discussion</w:delText>
        </w:r>
      </w:del>
      <w:ins w:id="96" w:author="Büschel, Wolfgang" w:date="2014-01-17T17:12:00Z">
        <w:r w:rsidR="00216A7E">
          <w:t>DISCUSSION</w:t>
        </w:r>
      </w:ins>
    </w:p>
    <w:p w14:paraId="42482E6F" w14:textId="77777777" w:rsidR="00891F84" w:rsidRDefault="00891F84" w:rsidP="00891F84">
      <w:r>
        <w:t>This section presents the main challenges we identified for designing and implementing cAR devices.</w:t>
      </w:r>
    </w:p>
    <w:p w14:paraId="662A3562" w14:textId="77777777" w:rsidR="00891F84" w:rsidRDefault="00891F84" w:rsidP="00891F84">
      <w:pPr>
        <w:pStyle w:val="berschrift2"/>
      </w:pPr>
      <w:r>
        <w:t>Object Model</w:t>
      </w:r>
    </w:p>
    <w:p w14:paraId="7C4EE15E" w14:textId="34A5605D" w:rsidR="00891F84" w:rsidRDefault="00891F84" w:rsidP="00891F84">
      <w:r>
        <w:t>A model of the object being augmented (RQ5) is a fundamental piece for cAR because it supports multiple interaction techniques (e.g. anchoring, orientation, extraction, triggers) and compelling application features (e.g. search, video playback, etc). The question remains on how such model</w:t>
      </w:r>
      <w:ins w:id="97" w:author="Büschel, Wolfgang" w:date="2014-01-17T18:52:00Z">
        <w:r w:rsidR="00C22A83">
          <w:t>s</w:t>
        </w:r>
      </w:ins>
      <w:r>
        <w:t xml:space="preserve"> should be created and potentially distributed to a cAR device. In the case of document-based applications like active reading such a model could be made available by, for example, the publisher of the physical document, either as a self-contained cAR device application or as a file formatted for a general purpose reader. In any case the basic contents, meta-data, and media files should be bundled by a third party and distributed to the device. We envision a scenario where the device, upon touching a document for the first time, tries to locate itself within a list of known documents, in a local or cloud</w:t>
      </w:r>
      <w:ins w:id="98" w:author="Büschel, Wolfgang" w:date="2014-01-17T18:54:00Z">
        <w:r w:rsidR="00C22A83">
          <w:t>-based database</w:t>
        </w:r>
      </w:ins>
      <w:r>
        <w:t xml:space="preserve">. </w:t>
      </w:r>
    </w:p>
    <w:p w14:paraId="7928BB25" w14:textId="77777777" w:rsidR="00891F84" w:rsidRDefault="00891F84" w:rsidP="00891F84">
      <w:r>
        <w:t xml:space="preserve">In another approach, the cAR device attempts to create the model of the document based on the images captured by its camera. A basic image-stitching algorithm could provide the basic frame of reference for </w:t>
      </w:r>
      <w:r w:rsidRPr="00822BA3">
        <w:rPr>
          <w:i/>
        </w:rPr>
        <w:t>contact-based</w:t>
      </w:r>
      <w:r>
        <w:t xml:space="preserve"> interaction techniques, </w:t>
      </w:r>
      <w:r w:rsidRPr="00822BA3">
        <w:rPr>
          <w:i/>
        </w:rPr>
        <w:t>direct pointing</w:t>
      </w:r>
      <w:r>
        <w:t xml:space="preserve"> and </w:t>
      </w:r>
      <w:r w:rsidRPr="008B2492">
        <w:rPr>
          <w:i/>
        </w:rPr>
        <w:t>anchoring</w:t>
      </w:r>
      <w:r>
        <w:t xml:space="preserve">. More elaborate techniques like </w:t>
      </w:r>
      <w:r w:rsidRPr="00523E9A">
        <w:rPr>
          <w:i/>
        </w:rPr>
        <w:t>orientation</w:t>
      </w:r>
      <w:r>
        <w:t xml:space="preserve"> and </w:t>
      </w:r>
      <w:r w:rsidRPr="00523E9A">
        <w:rPr>
          <w:i/>
        </w:rPr>
        <w:t>extraction</w:t>
      </w:r>
      <w:r>
        <w:t xml:space="preserve"> would need user assistance or some degree of artificial intelligence (text flow </w:t>
      </w:r>
      <w:r w:rsidR="00295DD1">
        <w:t>detection</w:t>
      </w:r>
      <w:r>
        <w:t>, extract text from images, etc).</w:t>
      </w:r>
    </w:p>
    <w:p w14:paraId="2AA07F24" w14:textId="77777777" w:rsidR="00891F84" w:rsidRDefault="00891F84" w:rsidP="00891F84">
      <w:pPr>
        <w:pStyle w:val="berschrift2"/>
      </w:pPr>
      <w:r>
        <w:lastRenderedPageBreak/>
        <w:t>Camera-based Registration and Optimizations</w:t>
      </w:r>
    </w:p>
    <w:p w14:paraId="6A3A55ED" w14:textId="77777777" w:rsidR="00891F84" w:rsidRDefault="00295DD1" w:rsidP="00891F84">
      <w:r>
        <w:t>A maj</w:t>
      </w:r>
      <w:r w:rsidR="00891F84">
        <w:t xml:space="preserve">or </w:t>
      </w:r>
      <w:r>
        <w:t xml:space="preserve">aspect </w:t>
      </w:r>
      <w:r w:rsidR="00891F84">
        <w:t xml:space="preserve">of our implementation was dedicated to the camera-based registration algorithm (RQ1), allowing us to identify its flaws and propose several optimizations. </w:t>
      </w:r>
    </w:p>
    <w:p w14:paraId="5AFF5ABC" w14:textId="77777777" w:rsidR="00891F84" w:rsidRDefault="00891F84" w:rsidP="00891F84">
      <w:r>
        <w:t>The main flaw we found in this approach is its impact on the device itself. Given that the camera needs to capture a good portion of the screen, it needs to be elevated from the display plane.</w:t>
      </w:r>
      <w:r w:rsidRPr="00EC5C65">
        <w:t xml:space="preserve"> Our feature matching algorithm is sensible to lighting conditions and device orientation, and dependent on the number of observable features.</w:t>
      </w:r>
      <w:r>
        <w:t xml:space="preserve"> To ameliorate the hardware requirements the device could use wide-angle lenses (with the added image distortion that needs to be compensated), multiple smaller cameras distributed around the display, or pixel-level capture similar to Microsoft’s PixelSense technology for tabletops. </w:t>
      </w:r>
    </w:p>
    <w:p w14:paraId="1148BEE2" w14:textId="77777777" w:rsidR="00891F84" w:rsidRDefault="00891F84" w:rsidP="00891F84">
      <w:r>
        <w:t xml:space="preserve">The other limitations can be handled through software optimizations. For example, registration could use a multi-level approach to reduce computational load: if the current page is already known, the device tries to detect its new location by searching only on the actual page. In case of a failure a search is performed </w:t>
      </w:r>
      <w:r w:rsidR="00295DD1">
        <w:t>on</w:t>
      </w:r>
      <w:r>
        <w:t xml:space="preserve"> the </w:t>
      </w:r>
      <w:r w:rsidR="00295DD1">
        <w:t xml:space="preserve">adjacent </w:t>
      </w:r>
      <w:r>
        <w:t>pages, and ultimately in the complete document. However, when the document is large enough (e.g. a 700 pages chemistry book) such search could take several seconds. In this case</w:t>
      </w:r>
      <w:r w:rsidR="00295DD1">
        <w:t>,</w:t>
      </w:r>
      <w:r>
        <w:t xml:space="preserve"> the cAR device could calculate the camera features locally and delegate the search to an online service. For better energy efficiency, a cAR device could only call the registration algorithm when a movement is detected through the accelerometer or upon request by pressing a physical button.</w:t>
      </w:r>
    </w:p>
    <w:p w14:paraId="2ECF9CC0" w14:textId="77777777" w:rsidR="00891F84" w:rsidRDefault="00891F84" w:rsidP="00891F84">
      <w:pPr>
        <w:pStyle w:val="berschrift2"/>
      </w:pPr>
      <w:r>
        <w:t>Color Mixing</w:t>
      </w:r>
    </w:p>
    <w:p w14:paraId="6DBD3183" w14:textId="3E4DBBA6" w:rsidR="00891F84" w:rsidRDefault="00295DD1" w:rsidP="00891F84">
      <w:r>
        <w:t>A maj</w:t>
      </w:r>
      <w:r w:rsidR="00891F84">
        <w:t xml:space="preserve">or usability obstacle when using the </w:t>
      </w:r>
      <w:r>
        <w:t>cAR-Pad prototype</w:t>
      </w:r>
      <w:r w:rsidR="00891F84">
        <w:t xml:space="preserve"> was the interference of colors between the paper document and the content on the LCD display, affecting the legibility of the digital content. This phenomenon </w:t>
      </w:r>
      <w:r>
        <w:t xml:space="preserve">has been studied to some extent </w:t>
      </w:r>
      <w:r w:rsidR="00891F84">
        <w:t>[</w:t>
      </w:r>
      <w:r w:rsidR="00891F84">
        <w:fldChar w:fldCharType="begin"/>
      </w:r>
      <w:r w:rsidR="00891F84">
        <w:instrText xml:space="preserve"> REF _Ref352690474 \r \h </w:instrText>
      </w:r>
      <w:r w:rsidR="00891F84">
        <w:fldChar w:fldCharType="separate"/>
      </w:r>
      <w:r w:rsidR="00953B40">
        <w:t>13</w:t>
      </w:r>
      <w:r w:rsidR="00891F84">
        <w:fldChar w:fldCharType="end"/>
      </w:r>
      <w:r>
        <w:t>,</w:t>
      </w:r>
      <w:r w:rsidR="00E7660D">
        <w:t xml:space="preserve"> </w:t>
      </w:r>
      <w:r w:rsidR="007B52CF">
        <w:fldChar w:fldCharType="begin"/>
      </w:r>
      <w:r w:rsidR="007B52CF">
        <w:instrText xml:space="preserve"> REF _Ref377657828 \r \h </w:instrText>
      </w:r>
      <w:r w:rsidR="007B52CF">
        <w:fldChar w:fldCharType="separate"/>
      </w:r>
      <w:r w:rsidR="00953B40">
        <w:t>31</w:t>
      </w:r>
      <w:r w:rsidR="007B52CF">
        <w:fldChar w:fldCharType="end"/>
      </w:r>
      <w:r w:rsidR="00891F84">
        <w:t>], and also occurs in transparent OLED displays. Handling color mixing is an important issue for consumer-ready cAR devices and we propose three potential solutions. The simplest solution tries to re-locate UI elements to areas where color mixing is minimal (similar to [</w:t>
      </w:r>
      <w:r w:rsidR="00891F84">
        <w:fldChar w:fldCharType="begin"/>
      </w:r>
      <w:r w:rsidR="00891F84">
        <w:instrText xml:space="preserve"> REF _Ref352690488 \r \h </w:instrText>
      </w:r>
      <w:r w:rsidR="00891F84">
        <w:fldChar w:fldCharType="separate"/>
      </w:r>
      <w:r w:rsidR="00953B40">
        <w:t>32</w:t>
      </w:r>
      <w:r w:rsidR="00891F84">
        <w:fldChar w:fldCharType="end"/>
      </w:r>
      <w:r w:rsidR="00891F84">
        <w:t>]). A more elaborate solution relies on concepts of color theory to predict color mixing and compensate the displayed color (similar to [</w:t>
      </w:r>
      <w:r w:rsidR="00891F84">
        <w:fldChar w:fldCharType="begin"/>
      </w:r>
      <w:r w:rsidR="00891F84">
        <w:instrText xml:space="preserve"> REF _Ref352690497 \r \h </w:instrText>
      </w:r>
      <w:r w:rsidR="00891F84">
        <w:fldChar w:fldCharType="separate"/>
      </w:r>
      <w:r w:rsidR="00953B40">
        <w:t>24</w:t>
      </w:r>
      <w:r w:rsidR="00891F84">
        <w:fldChar w:fldCharType="end"/>
      </w:r>
      <w:r w:rsidR="00891F84">
        <w:t xml:space="preserve">]). An optimal solution </w:t>
      </w:r>
      <w:del w:id="99" w:author="Büschel, Wolfgang" w:date="2014-01-17T18:57:00Z">
        <w:r w:rsidR="00891F84" w:rsidDel="005A7A7E">
          <w:delText xml:space="preserve">uses </w:delText>
        </w:r>
      </w:del>
      <w:ins w:id="100" w:author="Büschel, Wolfgang" w:date="2014-01-17T18:57:00Z">
        <w:r w:rsidR="005A7A7E">
          <w:t xml:space="preserve">would use </w:t>
        </w:r>
      </w:ins>
      <w:r w:rsidR="00891F84">
        <w:t>a display technology that integrates the advantages of LCD and OLED displays: to show digital content the LCD layer shows a black pixel to block the light from behind, while the OLED layer shows the colored pixel. For transparent areas the LCD shows a white pixel while the OLED shows nothing.</w:t>
      </w:r>
    </w:p>
    <w:p w14:paraId="0E215E89" w14:textId="77777777" w:rsidR="00891F84" w:rsidRDefault="00891F84" w:rsidP="00891F84">
      <w:pPr>
        <w:pStyle w:val="berschrift2"/>
      </w:pPr>
      <w:commentRangeStart w:id="101"/>
      <w:r>
        <w:t>Device Ecologies</w:t>
      </w:r>
      <w:commentRangeEnd w:id="101"/>
      <w:r w:rsidR="005A7A7E">
        <w:rPr>
          <w:rStyle w:val="Kommentarzeichen"/>
          <w:b w:val="0"/>
          <w:kern w:val="0"/>
        </w:rPr>
        <w:commentReference w:id="101"/>
      </w:r>
    </w:p>
    <w:p w14:paraId="31346FA2" w14:textId="77777777" w:rsidR="00891F84" w:rsidRDefault="00891F84" w:rsidP="00891F84">
      <w:r>
        <w:t>A recurring topic during the design and user-feedback session was the integration of content created in the cAR device with other computational tools including other cAR devices (RQ4). If we consider active reading as part of the creative process, the content from the cAR device should be accessed later for archival or reference. A cAR device should then provide mechanisms for integrating with other computing devices like traditional PCs.</w:t>
      </w:r>
    </w:p>
    <w:p w14:paraId="43AB66BA" w14:textId="1624B31D" w:rsidR="00891F84" w:rsidRDefault="00891F84" w:rsidP="00891F84">
      <w:pPr>
        <w:pStyle w:val="berschrift1"/>
      </w:pPr>
      <w:del w:id="102" w:author="Büschel, Wolfgang" w:date="2014-01-17T17:12:00Z">
        <w:r w:rsidDel="00216A7E">
          <w:delText>Conclusions</w:delText>
        </w:r>
      </w:del>
      <w:ins w:id="103" w:author="Büschel, Wolfgang" w:date="2014-01-17T17:12:00Z">
        <w:r w:rsidR="00216A7E">
          <w:t>CONCLUSIONS</w:t>
        </w:r>
      </w:ins>
    </w:p>
    <w:p w14:paraId="2190D559" w14:textId="77777777" w:rsidR="00891F84" w:rsidRDefault="00953B40" w:rsidP="00891F84">
      <w:commentRangeStart w:id="104"/>
      <w:r>
        <w:rPr>
          <w:noProof/>
          <w:lang w:val="de-DE" w:eastAsia="de-DE"/>
        </w:rPr>
        <w:lastRenderedPageBreak/>
        <mc:AlternateContent>
          <mc:Choice Requires="wpg">
            <w:drawing>
              <wp:anchor distT="0" distB="0" distL="0" distR="0" simplePos="0" relativeHeight="251667968" behindDoc="0" locked="0" layoutInCell="1" allowOverlap="1" wp14:anchorId="7295BE04" wp14:editId="75A79337">
                <wp:simplePos x="0" y="0"/>
                <wp:positionH relativeFrom="margin">
                  <wp:align>center</wp:align>
                </wp:positionH>
                <wp:positionV relativeFrom="margin">
                  <wp:align>bottom</wp:align>
                </wp:positionV>
                <wp:extent cx="6324600" cy="1142365"/>
                <wp:effectExtent l="0" t="0" r="0" b="635"/>
                <wp:wrapSquare wrapText="bothSides"/>
                <wp:docPr id="21" name="Group 21"/>
                <wp:cNvGraphicFramePr/>
                <a:graphic xmlns:a="http://schemas.openxmlformats.org/drawingml/2006/main">
                  <a:graphicData uri="http://schemas.microsoft.com/office/word/2010/wordprocessingGroup">
                    <wpg:wgp>
                      <wpg:cNvGrpSpPr/>
                      <wpg:grpSpPr>
                        <a:xfrm>
                          <a:off x="0" y="0"/>
                          <a:ext cx="6324600" cy="1142608"/>
                          <a:chOff x="0" y="-37853"/>
                          <a:chExt cx="6326505" cy="1142453"/>
                        </a:xfrm>
                      </wpg:grpSpPr>
                      <wps:wsp>
                        <wps:cNvPr id="20" name="Text Box 20"/>
                        <wps:cNvSpPr txBox="1"/>
                        <wps:spPr>
                          <a:xfrm>
                            <a:off x="0" y="841746"/>
                            <a:ext cx="6326505" cy="262854"/>
                          </a:xfrm>
                          <a:prstGeom prst="rect">
                            <a:avLst/>
                          </a:prstGeom>
                          <a:solidFill>
                            <a:prstClr val="white"/>
                          </a:solidFill>
                          <a:ln>
                            <a:noFill/>
                          </a:ln>
                          <a:effectLst/>
                        </wps:spPr>
                        <wps:txbx>
                          <w:txbxContent>
                            <w:p w14:paraId="35DD0867" w14:textId="77777777" w:rsidR="00DE1C77" w:rsidRPr="00341AB4" w:rsidRDefault="00DE1C77" w:rsidP="00E7660D">
                              <w:pPr>
                                <w:pStyle w:val="Beschriftung"/>
                                <w:rPr>
                                  <w:rFonts w:eastAsia="CMBX10" w:cs="CMBX10"/>
                                  <w:noProof/>
                                  <w:sz w:val="20"/>
                                </w:rPr>
                              </w:pPr>
                              <w:bookmarkStart w:id="105" w:name="_Ref352534744"/>
                              <w:r>
                                <w:t xml:space="preserve">Figure </w:t>
                              </w:r>
                              <w:r>
                                <w:fldChar w:fldCharType="begin"/>
                              </w:r>
                              <w:r>
                                <w:instrText xml:space="preserve"> SEQ Figure \* ARABIC </w:instrText>
                              </w:r>
                              <w:r>
                                <w:fldChar w:fldCharType="separate"/>
                              </w:r>
                              <w:r>
                                <w:rPr>
                                  <w:noProof/>
                                </w:rPr>
                                <w:t>5</w:t>
                              </w:r>
                              <w:r>
                                <w:fldChar w:fldCharType="end"/>
                              </w:r>
                              <w:bookmarkEnd w:id="105"/>
                              <w:r>
                                <w:t>. Registration accuracy based on rotated tPad performance. Left: baseline without the tPad screen, Middle: with screen, Right: when placing a finger on top of tPad, giving partial occlusion.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23156" y="-37853"/>
                            <a:ext cx="5476849" cy="8644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95BE04" id="Group 21" o:spid="_x0000_s1041" style="position:absolute;left:0;text-align:left;margin-left:0;margin-top:0;width:498pt;height:89.95pt;z-index:251667968;mso-wrap-distance-left:0;mso-wrap-distance-right:0;mso-position-horizontal:center;mso-position-horizontal-relative:margin;mso-position-vertical:bottom;mso-position-vertical-relative:margin;mso-width-relative:margin;mso-height-relative:margin" coordorigin=",-378" coordsize="63265,11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">
                <v:shape id="Text Box 20" o:spid="_x0000_s1042" type="#_x0000_t202" style="position:absolute;top:8417;width:63265;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5DD0867" w14:textId="77777777" w:rsidR="00DE1C77" w:rsidRPr="00341AB4" w:rsidRDefault="00DE1C77" w:rsidP="00E7660D">
                        <w:pPr>
                          <w:pStyle w:val="Beschriftung"/>
                          <w:rPr>
                            <w:rFonts w:eastAsia="CMBX10" w:cs="CMBX10"/>
                            <w:noProof/>
                            <w:sz w:val="20"/>
                          </w:rPr>
                        </w:pPr>
                        <w:bookmarkStart w:id="106" w:name="_Ref352534744"/>
                        <w:r>
                          <w:t xml:space="preserve">Figure </w:t>
                        </w:r>
                        <w:r>
                          <w:fldChar w:fldCharType="begin"/>
                        </w:r>
                        <w:r>
                          <w:instrText xml:space="preserve"> SEQ Figure \* ARABIC </w:instrText>
                        </w:r>
                        <w:r>
                          <w:fldChar w:fldCharType="separate"/>
                        </w:r>
                        <w:r>
                          <w:rPr>
                            <w:noProof/>
                          </w:rPr>
                          <w:t>5</w:t>
                        </w:r>
                        <w:r>
                          <w:fldChar w:fldCharType="end"/>
                        </w:r>
                        <w:bookmarkEnd w:id="106"/>
                        <w:r>
                          <w:t>. Registration accuracy based on rotated tPad performance. Left: baseline without the tPad screen, Middle: with screen, Right: when placing a finger on top of tPad, giving partial occlusion.</w:t>
                        </w:r>
                      </w:p>
                    </w:txbxContent>
                  </v:textbox>
                </v:shape>
                <v:shape id="Picture 19" o:spid="_x0000_s1043" type="#_x0000_t75" style="position:absolute;left:4231;top:-378;width:54769;height:8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mHRjAAAAA2wAAAA8AAABkcnMvZG93bnJldi54bWxET0uLwjAQvgv+hzDCXkQT97Cs1bSIosje&#10;fFy8jc3YFptJaaKt/36zIOxtPr7nLLPe1uJJra8ca5hNFQji3JmKCw3n03byDcIHZIO1Y9LwIg9Z&#10;OhwsMTGu4wM9j6EQMYR9ghrKEJpESp+XZNFPXUMcuZtrLYYI20KaFrsYbmv5qdSXtFhxbCixoXVJ&#10;+f34sBoc79WFt5vdWL1m69z9dHjFldYfo361ABGoD//it3tv4vw5/P0SD5Dp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YdGMAAAADbAAAADwAAAAAAAAAAAAAAAACfAgAA&#10;ZHJzL2Rvd25yZXYueG1sUEsFBgAAAAAEAAQA9wAAAIwDAAAAAA==&#10;">
                  <v:imagedata r:id="rId23" o:title=""/>
                  <v:path arrowok="t"/>
                </v:shape>
                <w10:wrap type="square" anchorx="margin" anchory="margin"/>
              </v:group>
            </w:pict>
          </mc:Fallback>
        </mc:AlternateContent>
      </w:r>
      <w:commentRangeEnd w:id="104"/>
      <w:r w:rsidR="005A7A7E">
        <w:rPr>
          <w:rStyle w:val="Kommentarzeichen"/>
        </w:rPr>
        <w:commentReference w:id="104"/>
      </w:r>
      <w:r w:rsidR="00891F84">
        <w:t>In this paper we proposed the notion of Contact Augmented Reality, presented a series of interaction techniques for cAR devices, and implemented two cAR prototypes to support active reading. Rather than proposing an optimal tool for active reading support, we aimed at exploring how users would interact with cAR devices in this sample domain and at evaluating the feasibility with existing technologies.</w:t>
      </w:r>
    </w:p>
    <w:p w14:paraId="4C5580C3" w14:textId="2C7FB6B7" w:rsidR="00891F84" w:rsidRPr="00D96774" w:rsidRDefault="00891F84" w:rsidP="00891F84">
      <w:r>
        <w:t xml:space="preserve">Our first low-fidelity prototype uses a tabletop computer and acrylic tangibles. A semi-structured user feedback session showed that participants </w:t>
      </w:r>
      <w:del w:id="107" w:author="Büschel, Wolfgang" w:date="2014-01-17T18:59:00Z">
        <w:r w:rsidDel="005A7A7E">
          <w:delText xml:space="preserve">understand </w:delText>
        </w:r>
      </w:del>
      <w:ins w:id="108" w:author="Büschel, Wolfgang" w:date="2014-01-17T18:59:00Z">
        <w:r w:rsidR="005A7A7E">
          <w:t xml:space="preserve">understood </w:t>
        </w:r>
      </w:ins>
      <w:r>
        <w:t xml:space="preserve">the cAR concept and the interaction techniques, and appreciated the opportunities offered by </w:t>
      </w:r>
      <w:r w:rsidRPr="00D01F43">
        <w:rPr>
          <w:i/>
        </w:rPr>
        <w:t>extraction</w:t>
      </w:r>
      <w:r>
        <w:rPr>
          <w:i/>
        </w:rPr>
        <w:t xml:space="preserve"> </w:t>
      </w:r>
      <w:r>
        <w:t xml:space="preserve">such as online sharing, translation and saving for later. Participants also highlighted the possibilities it opens for active reading such as rich-media (video), content search and references lookup. We used the insight gained from users of the tabletop prototype to design the </w:t>
      </w:r>
      <w:r w:rsidR="00295DD1">
        <w:t>cAR-Pad</w:t>
      </w:r>
      <w:r>
        <w:t xml:space="preserve">, a prototype with all of the elements necessary for a self-contained device. Building the </w:t>
      </w:r>
      <w:r w:rsidR="00295DD1">
        <w:t>cAR-Pad</w:t>
      </w:r>
      <w:r>
        <w:t xml:space="preserve"> confirmed that a camera-based approach can efficiently determine</w:t>
      </w:r>
      <w:ins w:id="109" w:author="Büschel, Wolfgang" w:date="2014-01-17T19:00:00Z">
        <w:r w:rsidR="005A7A7E">
          <w:t xml:space="preserve"> the</w:t>
        </w:r>
      </w:ins>
      <w:r>
        <w:t xml:space="preserve"> location in a document, and identified the hardware and software elements necessary to support off-contact interaction techniques (</w:t>
      </w:r>
      <w:r w:rsidRPr="002D13B0">
        <w:rPr>
          <w:i/>
        </w:rPr>
        <w:t>flipping</w:t>
      </w:r>
      <w:r>
        <w:t xml:space="preserve"> and </w:t>
      </w:r>
      <w:r w:rsidRPr="002D13B0">
        <w:rPr>
          <w:i/>
        </w:rPr>
        <w:t>stacking</w:t>
      </w:r>
      <w:r>
        <w:t xml:space="preserve">). Building both prototypes provides the basis to discuss the importance of </w:t>
      </w:r>
      <w:r w:rsidRPr="00D96774">
        <w:t xml:space="preserve">an object model, possible registration optimizations, color mixing and device ecologies. </w:t>
      </w:r>
    </w:p>
    <w:p w14:paraId="073992FB" w14:textId="77777777" w:rsidR="00891F84" w:rsidRDefault="00891F84" w:rsidP="00891F84">
      <w:r>
        <w:t xml:space="preserve">Our future work includes building a complete self-contained </w:t>
      </w:r>
      <w:r w:rsidR="00295DD1">
        <w:t>cAR-Pad</w:t>
      </w:r>
      <w:r>
        <w:t xml:space="preserve"> with improved image capture, batteries, and an embedded-computer without the need of a light table. We will extend our exploration to other application areas like map navigation, music playback from </w:t>
      </w:r>
      <w:r w:rsidRPr="00883EE4">
        <w:t>sheet music</w:t>
      </w:r>
      <w:r>
        <w:t xml:space="preserve">, and support for hand-written forms. We also want to explore the multi-level registration, ad-hoc model acquisition, and different model distribution strategies. </w:t>
      </w:r>
    </w:p>
    <w:p w14:paraId="46C86E5E" w14:textId="77777777" w:rsidR="00A12D83" w:rsidRDefault="00A12D83" w:rsidP="00A12D83">
      <w:pPr>
        <w:pStyle w:val="berschrift1"/>
      </w:pPr>
      <w:r>
        <w:t>REFERENCES</w:t>
      </w:r>
    </w:p>
    <w:p w14:paraId="123ED50F" w14:textId="77777777" w:rsidR="00A12D83" w:rsidRPr="00A12D83" w:rsidRDefault="00A12D83" w:rsidP="00E7660D">
      <w:pPr>
        <w:pStyle w:val="Reference"/>
      </w:pPr>
      <w:bookmarkStart w:id="110" w:name="_Ref347240962"/>
      <w:r>
        <w:t xml:space="preserve"> </w:t>
      </w:r>
      <w:bookmarkStart w:id="111" w:name="_Ref349394446"/>
      <w:r w:rsidRPr="00A12D83">
        <w:t>Adler, M. J. and Van Doren, C. How to Read a Book. Revised edition, Simon and Schuster, New York, 1972.</w:t>
      </w:r>
      <w:bookmarkEnd w:id="110"/>
      <w:bookmarkEnd w:id="111"/>
    </w:p>
    <w:p w14:paraId="0F8049D0" w14:textId="77777777" w:rsidR="00A12D83" w:rsidRPr="00A12D83" w:rsidRDefault="00A12D83" w:rsidP="00E7660D">
      <w:pPr>
        <w:pStyle w:val="Reference"/>
      </w:pPr>
      <w:bookmarkStart w:id="112" w:name="_Ref352659803"/>
      <w:r w:rsidRPr="00A12D83">
        <w:t xml:space="preserve"> </w:t>
      </w:r>
      <w:bookmarkStart w:id="113" w:name="_Ref352686061"/>
      <w:r w:rsidRPr="00A12D83">
        <w:t>Adler, A., Gujar, A., Harrison, B., O'Hara, K., and Sellen, A. A diary study of work-related reading: design implications for digital reading devices. In Proc. CHI '98</w:t>
      </w:r>
      <w:bookmarkEnd w:id="112"/>
      <w:r w:rsidRPr="00A12D83">
        <w:t>.</w:t>
      </w:r>
      <w:bookmarkEnd w:id="113"/>
    </w:p>
    <w:p w14:paraId="479C6E3A" w14:textId="77777777" w:rsidR="00A12D83" w:rsidRPr="00A12D83" w:rsidRDefault="00A12D83" w:rsidP="00E7660D">
      <w:pPr>
        <w:pStyle w:val="Reference"/>
      </w:pPr>
      <w:r w:rsidRPr="00A12D83">
        <w:rPr>
          <w:rFonts w:eastAsia="CMBX10"/>
        </w:rPr>
        <w:t xml:space="preserve"> </w:t>
      </w:r>
      <w:bookmarkStart w:id="114" w:name="_Ref352144449"/>
      <w:r w:rsidRPr="00A12D83">
        <w:rPr>
          <w:rFonts w:eastAsia="CMBX10"/>
        </w:rPr>
        <w:t>Alahi, A. and Ortiz, R. and Vandergheynst, P. 2012. FREAK: Fast Retina Keypoint, IEEE Conference on Computer Vision and Pattern Recognition, 2012.</w:t>
      </w:r>
      <w:bookmarkEnd w:id="114"/>
    </w:p>
    <w:p w14:paraId="573D93B7" w14:textId="77777777" w:rsidR="00A12D83" w:rsidRPr="00A12D83" w:rsidRDefault="00A12D83" w:rsidP="00E7660D">
      <w:pPr>
        <w:pStyle w:val="Reference"/>
      </w:pPr>
      <w:r w:rsidRPr="00A12D83">
        <w:t xml:space="preserve"> </w:t>
      </w:r>
      <w:bookmarkStart w:id="115" w:name="_Ref351547952"/>
      <w:r w:rsidRPr="00A12D83">
        <w:t>Azuma, R., Baillot, Y., Behringer, R., Feiner, S., Julier, S., and MacIntyre, B. 2001. Recent Advances in Augmented Reality. IEEE Comput. Graph. Appl. 21, 6.</w:t>
      </w:r>
      <w:bookmarkEnd w:id="115"/>
    </w:p>
    <w:p w14:paraId="7058BBDA" w14:textId="77777777" w:rsidR="00A12D83" w:rsidRPr="00A12D83" w:rsidRDefault="00A12D83" w:rsidP="00E7660D">
      <w:pPr>
        <w:pStyle w:val="Reference"/>
      </w:pPr>
      <w:r w:rsidRPr="00A12D83">
        <w:t xml:space="preserve"> </w:t>
      </w:r>
      <w:bookmarkStart w:id="116" w:name="_Ref352232780"/>
      <w:bookmarkStart w:id="117" w:name="_Ref349312273"/>
      <w:r w:rsidRPr="00A12D83">
        <w:t>Bier, E. A., Stone, M. C., Pier, K., Buxton, W., and DeRose, T. D. 1993. Toolglass and magic lenses: the see-through interface. In Proc. SIGGRAPH '93.</w:t>
      </w:r>
      <w:bookmarkEnd w:id="116"/>
    </w:p>
    <w:p w14:paraId="172B9B60" w14:textId="77777777" w:rsidR="00A12D83" w:rsidRPr="00A12D83" w:rsidRDefault="00A12D83" w:rsidP="00E7660D">
      <w:pPr>
        <w:pStyle w:val="Reference"/>
      </w:pPr>
      <w:r w:rsidRPr="00A12D83">
        <w:t xml:space="preserve"> </w:t>
      </w:r>
      <w:bookmarkStart w:id="118" w:name="_Ref352948081"/>
      <w:r w:rsidRPr="00A12D83">
        <w:t>Bimber, O. and Raskar, R. 2005. Spatial Augmented Reality: Merging Real and Virtual Worlds. A. K. Peters, Ltd., Natick, MA, USA.</w:t>
      </w:r>
      <w:bookmarkEnd w:id="117"/>
      <w:bookmarkEnd w:id="118"/>
    </w:p>
    <w:p w14:paraId="7EF46B0B" w14:textId="77777777" w:rsidR="00A12D83" w:rsidRPr="00A12D83" w:rsidRDefault="00A12D83" w:rsidP="00E7660D">
      <w:pPr>
        <w:pStyle w:val="Reference"/>
      </w:pPr>
      <w:r w:rsidRPr="00A12D83">
        <w:t xml:space="preserve"> </w:t>
      </w:r>
      <w:bookmarkStart w:id="119" w:name="_Ref351547954"/>
      <w:r w:rsidRPr="00A12D83">
        <w:t>Carmigniani, J., Furht, B., Anisetti, M., Ceravolo, P., Damiani, E., and Ivkovic, M. 2011. Augmented reality technologies, systems and applications. Multimedia Tools Appl. 51, 1 (January 2011), 341-377.</w:t>
      </w:r>
      <w:bookmarkEnd w:id="119"/>
    </w:p>
    <w:p w14:paraId="01BB758B" w14:textId="77777777" w:rsidR="00A12D83" w:rsidRPr="00A12D83" w:rsidRDefault="00A12D83" w:rsidP="00E7660D">
      <w:pPr>
        <w:pStyle w:val="Reference"/>
      </w:pPr>
      <w:r w:rsidRPr="00A12D83">
        <w:t xml:space="preserve"> </w:t>
      </w:r>
      <w:bookmarkStart w:id="120" w:name="_Ref351302050"/>
      <w:r w:rsidRPr="00A12D83">
        <w:t xml:space="preserve">Concept Phones. (2013, March 17). Transparent Phones. </w:t>
      </w:r>
      <w:r w:rsidRPr="00A12D83">
        <w:lastRenderedPageBreak/>
        <w:t xml:space="preserve">[Website]. Retrieved from http://www.concept-phones. com/tag/transparent-phone/. </w:t>
      </w:r>
      <w:bookmarkEnd w:id="120"/>
    </w:p>
    <w:p w14:paraId="0F990262" w14:textId="77777777" w:rsidR="00A12D83" w:rsidRPr="00A12D83" w:rsidRDefault="00A12D83" w:rsidP="00E7660D">
      <w:pPr>
        <w:pStyle w:val="Reference"/>
      </w:pPr>
      <w:r w:rsidRPr="00A12D83">
        <w:t xml:space="preserve"> </w:t>
      </w:r>
      <w:bookmarkStart w:id="121" w:name="_Ref351302052"/>
      <w:r w:rsidRPr="00A12D83">
        <w:t>Corning Incorporated. (2013, March 17). A Day Made of Glass 2: Unpacked. The Story Behind Corning's Vision. (2012) [Video file]. Retrieved from http://www.youtube. com/watch?v=X-GXO_urMow.</w:t>
      </w:r>
      <w:bookmarkEnd w:id="121"/>
      <w:r w:rsidRPr="00A12D83">
        <w:t xml:space="preserve"> </w:t>
      </w:r>
    </w:p>
    <w:p w14:paraId="7BFD1582" w14:textId="77777777" w:rsidR="00A12D83" w:rsidRPr="00A12D83" w:rsidRDefault="00A12D83" w:rsidP="00E7660D">
      <w:pPr>
        <w:pStyle w:val="Reference"/>
      </w:pPr>
      <w:bookmarkStart w:id="122" w:name="_Ref347240938"/>
      <w:r w:rsidRPr="00A12D83">
        <w:t xml:space="preserve"> </w:t>
      </w:r>
      <w:bookmarkStart w:id="123" w:name="_Ref352436583"/>
      <w:r w:rsidRPr="00A12D83">
        <w:t>Dachselt, R. and Al-Saiegh, S. Interacting with printed books using digital pens and smart mobile projection. In Proc. of the Workshop on Mobile and Personal Projection (MP2) @ ACM CHI 2011, 2011</w:t>
      </w:r>
      <w:bookmarkEnd w:id="123"/>
      <w:r w:rsidRPr="00A12D83">
        <w:t>.</w:t>
      </w:r>
    </w:p>
    <w:p w14:paraId="372F1E01" w14:textId="77777777" w:rsidR="00A12D83" w:rsidRPr="00A12D83" w:rsidRDefault="00A12D83" w:rsidP="00E7660D">
      <w:pPr>
        <w:pStyle w:val="Reference"/>
      </w:pPr>
      <w:r w:rsidRPr="00A12D83">
        <w:t xml:space="preserve"> Futaba Corporation (2013, April 03). Futaba's OLED road map from 2012, Jan. 19 Website </w:t>
      </w:r>
      <w:hyperlink r:id="rId24" w:history="1">
        <w:r w:rsidRPr="00A12D83">
          <w:rPr>
            <w:rStyle w:val="Hyperlink"/>
          </w:rPr>
          <w:t>http://www.oled-info.com/futabas-oled-road-map-amoleds-2014-transparent-and-flexible-oleds-cars-2015</w:t>
        </w:r>
      </w:hyperlink>
    </w:p>
    <w:p w14:paraId="259ED6EB" w14:textId="77777777" w:rsidR="00A12D83" w:rsidRPr="00A12D83" w:rsidRDefault="00A12D83" w:rsidP="00E7660D">
      <w:pPr>
        <w:pStyle w:val="Reference"/>
      </w:pPr>
      <w:r w:rsidRPr="00A12D83">
        <w:t xml:space="preserve">Fujitsu (2013, April 03)Addressing Trends and Business needs from (2012, June 14) Website </w:t>
      </w:r>
      <w:hyperlink w:history="1">
        <w:r w:rsidRPr="00A12D83">
          <w:rPr>
            <w:rStyle w:val="Hyperlink"/>
          </w:rPr>
          <w:t>http://www.fujitsu. com/be</w:t>
        </w:r>
      </w:hyperlink>
      <w:r w:rsidRPr="00A12D83">
        <w:t>/Images/Workplace_of_the_Future.pdf</w:t>
      </w:r>
    </w:p>
    <w:p w14:paraId="59A7C4F2" w14:textId="77777777" w:rsidR="00A12D83" w:rsidRPr="00A12D83" w:rsidRDefault="00A12D83" w:rsidP="00E7660D">
      <w:pPr>
        <w:pStyle w:val="Reference"/>
      </w:pPr>
      <w:bookmarkStart w:id="124" w:name="_Ref352660402"/>
      <w:r w:rsidRPr="00A12D83">
        <w:t xml:space="preserve"> </w:t>
      </w:r>
      <w:bookmarkStart w:id="125" w:name="_Ref352690474"/>
      <w:r w:rsidRPr="00A12D83">
        <w:rPr>
          <w:lang w:val="de-DE"/>
        </w:rPr>
        <w:t xml:space="preserve">Gabbard, J.L., Swan, J.E., Zedlitz, J., and Winchester, W.W. 2010. </w:t>
      </w:r>
      <w:r w:rsidRPr="00A12D83">
        <w:t>More than meets the eye: An engineering study to empirically examine the blending of real and virtual color spaces. In Proc. of VR '10. IEEE.</w:t>
      </w:r>
      <w:bookmarkEnd w:id="125"/>
    </w:p>
    <w:p w14:paraId="143B4E02" w14:textId="77777777" w:rsidR="00A12D83" w:rsidRPr="00A12D83" w:rsidRDefault="00A12D83" w:rsidP="00E7660D">
      <w:pPr>
        <w:pStyle w:val="Reference"/>
      </w:pPr>
      <w:r w:rsidRPr="00A12D83">
        <w:t xml:space="preserve"> </w:t>
      </w:r>
      <w:bookmarkStart w:id="126" w:name="_Ref352685563"/>
      <w:r w:rsidRPr="00A12D83">
        <w:t>Golovchinsky, G. Reading in the office. In Proc. 2008 ACM workshop on Research advances in large digital book repositories, BooksOnline '08, pp 21-24</w:t>
      </w:r>
      <w:bookmarkEnd w:id="124"/>
      <w:bookmarkEnd w:id="126"/>
    </w:p>
    <w:p w14:paraId="422C7140" w14:textId="77777777" w:rsidR="00A12D83" w:rsidRDefault="00A12D83" w:rsidP="00E7660D">
      <w:pPr>
        <w:pStyle w:val="Reference"/>
      </w:pPr>
      <w:bookmarkStart w:id="127" w:name="_Ref351473129"/>
      <w:bookmarkEnd w:id="122"/>
      <w:r w:rsidRPr="00A12D83">
        <w:t xml:space="preserve"> GSM arena. (2013, March 19). Lenovo S800 – Full phone specifications. (2011) [Website]. Retrieved from </w:t>
      </w:r>
      <w:hyperlink r:id="rId25" w:history="1">
        <w:r w:rsidRPr="00A12D83">
          <w:rPr>
            <w:rStyle w:val="Hyperlink"/>
          </w:rPr>
          <w:t>http://www.gsmarena.com/lenovo_s800-4862.php</w:t>
        </w:r>
      </w:hyperlink>
      <w:bookmarkEnd w:id="127"/>
      <w:r w:rsidRPr="00A12D83">
        <w:t>.</w:t>
      </w:r>
    </w:p>
    <w:p w14:paraId="3E018BE0" w14:textId="77777777" w:rsidR="008E59DA" w:rsidRPr="00A12D83" w:rsidRDefault="008E59DA" w:rsidP="00E7660D">
      <w:pPr>
        <w:pStyle w:val="Reference"/>
      </w:pPr>
      <w:r>
        <w:t xml:space="preserve"> </w:t>
      </w:r>
      <w:bookmarkStart w:id="128" w:name="_Ref377656329"/>
      <w:r w:rsidRPr="008E59DA">
        <w:t>Hincapié-Ramos</w:t>
      </w:r>
      <w:r>
        <w:t>, J.</w:t>
      </w:r>
      <w:r w:rsidRPr="008E59DA">
        <w:t xml:space="preserve">D., Guo, </w:t>
      </w:r>
      <w:r>
        <w:t xml:space="preserve">X., </w:t>
      </w:r>
      <w:r w:rsidRPr="008E59DA">
        <w:t>Moghadasian</w:t>
      </w:r>
      <w:r>
        <w:t>,</w:t>
      </w:r>
      <w:r w:rsidRPr="008E59DA">
        <w:t xml:space="preserve"> P.</w:t>
      </w:r>
      <w:r>
        <w:t>,</w:t>
      </w:r>
      <w:r w:rsidRPr="008E59DA">
        <w:t xml:space="preserve"> and Irani</w:t>
      </w:r>
      <w:r>
        <w:t>, P</w:t>
      </w:r>
      <w:r w:rsidRPr="008E59DA">
        <w:t xml:space="preserve">. 2014. Consumed Endurance: A Metric to Quantify Arm Fatigue of Mid-Air Interactions. </w:t>
      </w:r>
      <w:r>
        <w:t>I</w:t>
      </w:r>
      <w:r w:rsidRPr="008E59DA">
        <w:t xml:space="preserve">n Proc. CHI 2014. ACM. </w:t>
      </w:r>
      <w:r w:rsidRPr="008E59DA">
        <w:rPr>
          <w:i/>
        </w:rPr>
        <w:t>To Appear.</w:t>
      </w:r>
      <w:bookmarkEnd w:id="128"/>
    </w:p>
    <w:p w14:paraId="5C5FF23B" w14:textId="77777777" w:rsidR="00A12D83" w:rsidRPr="00A12D83" w:rsidRDefault="00A12D83" w:rsidP="00E7660D">
      <w:pPr>
        <w:pStyle w:val="Reference"/>
      </w:pPr>
      <w:bookmarkStart w:id="129" w:name="_Ref347240945"/>
      <w:r w:rsidRPr="00A12D83">
        <w:t xml:space="preserve"> </w:t>
      </w:r>
      <w:bookmarkStart w:id="130" w:name="_Ref352437425"/>
      <w:bookmarkStart w:id="131" w:name="_Ref351302053"/>
      <w:r w:rsidRPr="00A12D83">
        <w:t>Hinckley, K., Bi, X., Pahud, M. and Buxton, B. Informal information gathering techniques for active reading. In Proc. CHI '12. 2012. ACM.</w:t>
      </w:r>
      <w:bookmarkEnd w:id="130"/>
    </w:p>
    <w:p w14:paraId="67DCA3D0" w14:textId="77777777" w:rsidR="00A12D83" w:rsidRPr="00A12D83" w:rsidRDefault="00A12D83" w:rsidP="00E7660D">
      <w:pPr>
        <w:pStyle w:val="Reference"/>
      </w:pPr>
      <w:r w:rsidRPr="00A12D83">
        <w:t xml:space="preserve"> Iwabuchi, M., Kakehi, Y., and Naemura, T. 2008. LimpiDual touch: interactive limpid display with dual-sided touch sensing. In ACM SIGGRAPH 2008 posters (SIGGRAPH '08). ACM, New York, NY, USA.</w:t>
      </w:r>
      <w:bookmarkEnd w:id="131"/>
    </w:p>
    <w:p w14:paraId="16854F5C" w14:textId="77777777" w:rsidR="00A12D83" w:rsidRDefault="00A12D83" w:rsidP="00E7660D">
      <w:pPr>
        <w:pStyle w:val="Reference"/>
      </w:pPr>
      <w:r w:rsidRPr="00A12D83">
        <w:t xml:space="preserve"> Japan’s transparent display vending machine. </w:t>
      </w:r>
      <w:hyperlink r:id="rId26" w:history="1">
        <w:r w:rsidRPr="00A12D83">
          <w:rPr>
            <w:rStyle w:val="Hyperlink"/>
          </w:rPr>
          <w:t>http://techcrunch.com/2011/12/20/video-japan-vending-machine-2-0/</w:t>
        </w:r>
      </w:hyperlink>
      <w:bookmarkEnd w:id="129"/>
      <w:r w:rsidRPr="00A12D83">
        <w:t>.</w:t>
      </w:r>
    </w:p>
    <w:p w14:paraId="13424C60" w14:textId="77777777" w:rsidR="00FE5ECA" w:rsidRDefault="00FE5ECA" w:rsidP="00E7660D">
      <w:pPr>
        <w:pStyle w:val="Reference"/>
      </w:pPr>
      <w:bookmarkStart w:id="132" w:name="_Ref364250785"/>
      <w:r>
        <w:t xml:space="preserve"> </w:t>
      </w:r>
      <w:bookmarkStart w:id="133" w:name="_Ref377659601"/>
      <w:r>
        <w:t>Kim, K., and</w:t>
      </w:r>
      <w:r w:rsidRPr="00A66E32">
        <w:t xml:space="preserve"> Elmqvist, N. 2012. Embodied lenses for collaborative visual queries on tabletop displays. Information Visualization, 11(4), 319-338.</w:t>
      </w:r>
      <w:bookmarkEnd w:id="132"/>
      <w:bookmarkEnd w:id="133"/>
    </w:p>
    <w:p w14:paraId="7178AB14" w14:textId="77777777" w:rsidR="009F651C" w:rsidRPr="00A12D83" w:rsidRDefault="009F651C" w:rsidP="00E7660D">
      <w:pPr>
        <w:pStyle w:val="Reference"/>
      </w:pPr>
      <w:bookmarkStart w:id="134" w:name="_Ref363414926"/>
      <w:bookmarkStart w:id="135" w:name="_Ref366069787"/>
      <w:r>
        <w:t xml:space="preserve"> </w:t>
      </w:r>
      <w:bookmarkStart w:id="136" w:name="_Ref377660469"/>
      <w:r w:rsidRPr="00315C84">
        <w:t>Lee,</w:t>
      </w:r>
      <w:r>
        <w:t xml:space="preserve"> J.H.,</w:t>
      </w:r>
      <w:r w:rsidRPr="00315C84">
        <w:t xml:space="preserve"> Bae,</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134"/>
      <w:r>
        <w:t>.</w:t>
      </w:r>
      <w:bookmarkEnd w:id="135"/>
      <w:bookmarkEnd w:id="136"/>
    </w:p>
    <w:p w14:paraId="3D4824EA" w14:textId="77777777" w:rsidR="00A12D83" w:rsidRPr="00A12D83" w:rsidRDefault="00A12D83" w:rsidP="00E7660D">
      <w:pPr>
        <w:pStyle w:val="Reference"/>
      </w:pPr>
      <w:bookmarkStart w:id="137" w:name="_Ref352437071"/>
      <w:r w:rsidRPr="00A12D83">
        <w:t xml:space="preserve"> </w:t>
      </w:r>
      <w:bookmarkStart w:id="138" w:name="_Ref352944208"/>
      <w:r w:rsidRPr="00A12D83">
        <w:t>Marshall, C. C., Price, M. N. Golovchinsky, G., and Schilit, B. N. Designing e-books for legal research. In Proc. of the 1</w:t>
      </w:r>
      <w:r w:rsidRPr="00A12D83">
        <w:rPr>
          <w:vertAlign w:val="superscript"/>
        </w:rPr>
        <w:t>st</w:t>
      </w:r>
      <w:r w:rsidRPr="00A12D83">
        <w:t xml:space="preserve"> ACM/IEEE-CS joint conference on Digital libraries, JCDL '01, 2001. ACM.</w:t>
      </w:r>
      <w:bookmarkEnd w:id="137"/>
      <w:bookmarkEnd w:id="138"/>
    </w:p>
    <w:p w14:paraId="13BCE839" w14:textId="77777777" w:rsidR="00A12D83" w:rsidRPr="00A12D83" w:rsidRDefault="00A12D83" w:rsidP="00E7660D">
      <w:pPr>
        <w:pStyle w:val="Reference"/>
      </w:pPr>
      <w:r w:rsidRPr="00A12D83">
        <w:t xml:space="preserve"> </w:t>
      </w:r>
      <w:bookmarkStart w:id="139" w:name="_Ref352691139"/>
      <w:r w:rsidRPr="00A12D83">
        <w:t>Mackay, W.E., Pothier, G., Letondal, C., Bøegh, K., and Sørensen, H.E. 2002. The missing link: augmenting biology laboratory notebooks. In Proc. UIST '02. ACM.</w:t>
      </w:r>
      <w:bookmarkEnd w:id="139"/>
    </w:p>
    <w:p w14:paraId="5125838F" w14:textId="77777777" w:rsidR="00A12D83" w:rsidRPr="00A12D83" w:rsidRDefault="00A12D83" w:rsidP="00E7660D">
      <w:pPr>
        <w:pStyle w:val="Reference"/>
      </w:pPr>
      <w:r w:rsidRPr="00A12D83">
        <w:t xml:space="preserve"> </w:t>
      </w:r>
      <w:bookmarkStart w:id="140" w:name="_Ref352437419"/>
      <w:r w:rsidRPr="00A12D83">
        <w:t>Matulic, F., and Norrie, M. C. Supporting active reading on pen and touch-operated tabletops. In Proc. AVI '12. 2012. ACM</w:t>
      </w:r>
      <w:bookmarkEnd w:id="140"/>
    </w:p>
    <w:p w14:paraId="2734EF46" w14:textId="77777777" w:rsidR="00A12D83" w:rsidRPr="00A12D83" w:rsidRDefault="00A12D83" w:rsidP="00E7660D">
      <w:pPr>
        <w:pStyle w:val="Reference"/>
      </w:pPr>
      <w:r w:rsidRPr="00A12D83">
        <w:lastRenderedPageBreak/>
        <w:t xml:space="preserve"> </w:t>
      </w:r>
      <w:bookmarkStart w:id="141" w:name="_Ref352690497"/>
      <w:r w:rsidRPr="00A12D83">
        <w:t>Menk, C., and Koch, R. 2011. Interactive visualization technique for truthful color reproduction in spatial augmented reality applications. In Proc. of ISMAR '11.</w:t>
      </w:r>
      <w:bookmarkEnd w:id="141"/>
      <w:r w:rsidRPr="00A12D83">
        <w:t xml:space="preserve"> </w:t>
      </w:r>
    </w:p>
    <w:p w14:paraId="34CC209B" w14:textId="77777777" w:rsidR="00A12D83" w:rsidRPr="00A12D83" w:rsidRDefault="00A12D83" w:rsidP="00E7660D">
      <w:pPr>
        <w:pStyle w:val="Reference"/>
      </w:pPr>
      <w:r w:rsidRPr="00A12D83">
        <w:t xml:space="preserve"> </w:t>
      </w:r>
      <w:bookmarkStart w:id="142" w:name="_Ref352222291"/>
      <w:r w:rsidRPr="00A12D83">
        <w:t>Ohtani, T., Hashida, T., Kakehi, Y., and Naemura, T. 2011. Comparison of front touch and back touch while using transparent double-sided touch display. In ACM SIGGRAPH 2011 Posters (SIGGRAPH '11). ACM, 2011.</w:t>
      </w:r>
      <w:bookmarkEnd w:id="142"/>
    </w:p>
    <w:p w14:paraId="160B9B6D" w14:textId="77777777" w:rsidR="00A12D83" w:rsidRPr="00A12D83" w:rsidRDefault="00A12D83" w:rsidP="00E7660D">
      <w:pPr>
        <w:pStyle w:val="Reference"/>
      </w:pPr>
      <w:r w:rsidRPr="00A12D83">
        <w:rPr>
          <w:rFonts w:eastAsia="CMBX10" w:cs="CMBX10"/>
        </w:rPr>
        <w:t xml:space="preserve"> </w:t>
      </w:r>
      <w:bookmarkStart w:id="143" w:name="_Ref352437073"/>
      <w:r w:rsidRPr="00A12D83">
        <w:t>Price, M. N., Schilit, B. N. and Golovchinsky, G. 1998. Xlibris: the active reading machine. In Proc. CHI 98</w:t>
      </w:r>
      <w:bookmarkStart w:id="144" w:name="_Ref352144231"/>
      <w:r w:rsidRPr="00A12D83">
        <w:t>.</w:t>
      </w:r>
      <w:bookmarkEnd w:id="143"/>
    </w:p>
    <w:p w14:paraId="56565227" w14:textId="77777777" w:rsidR="00A12D83" w:rsidRPr="00A12D83" w:rsidRDefault="00A12D83" w:rsidP="00E7660D">
      <w:pPr>
        <w:pStyle w:val="Reference"/>
      </w:pPr>
      <w:r w:rsidRPr="00A12D83">
        <w:rPr>
          <w:rFonts w:eastAsia="CMBX10"/>
        </w:rPr>
        <w:t xml:space="preserve"> </w:t>
      </w:r>
      <w:bookmarkStart w:id="145" w:name="_Ref352144289"/>
      <w:bookmarkEnd w:id="144"/>
      <w:r w:rsidRPr="00A12D83">
        <w:rPr>
          <w:rFonts w:eastAsia="CMBX10"/>
        </w:rPr>
        <w:t>Rosten, E. and Drummond, T. 2006. Machine learning for high-speed corner detection, European Conference on Computer Vision, vol. 1, pp. 430-443, May. 2006</w:t>
      </w:r>
      <w:bookmarkEnd w:id="145"/>
    </w:p>
    <w:p w14:paraId="489A8CCA" w14:textId="77777777" w:rsidR="00A12D83" w:rsidRDefault="00A12D83" w:rsidP="00E7660D">
      <w:pPr>
        <w:pStyle w:val="Reference"/>
      </w:pPr>
      <w:r w:rsidRPr="00A12D83">
        <w:rPr>
          <w:rFonts w:eastAsia="CMBX10" w:cs="CMBX10"/>
        </w:rPr>
        <w:t xml:space="preserve"> </w:t>
      </w:r>
      <w:bookmarkStart w:id="146" w:name="_Ref352661203"/>
      <w:r w:rsidRPr="00A12D83">
        <w:t>Schilit, B., Golovchinsky, G., and Price, M. Beyond paper: supporting active reading with free form digital ink annotations. In Proc. CHI '98, pp 249-256</w:t>
      </w:r>
      <w:bookmarkEnd w:id="146"/>
      <w:r w:rsidR="00FE5ECA">
        <w:t>.</w:t>
      </w:r>
    </w:p>
    <w:p w14:paraId="6C180D6D" w14:textId="77777777" w:rsidR="00FE5ECA" w:rsidRPr="00A12D83" w:rsidRDefault="00FE5ECA" w:rsidP="00E7660D">
      <w:pPr>
        <w:pStyle w:val="Reference"/>
      </w:pPr>
      <w:bookmarkStart w:id="147" w:name="_Ref366578825"/>
      <w:r w:rsidRPr="00921D73">
        <w:rPr>
          <w:lang w:val="de-DE"/>
        </w:rPr>
        <w:t xml:space="preserve"> </w:t>
      </w:r>
      <w:bookmarkStart w:id="148" w:name="_Ref377659612"/>
      <w:r w:rsidRPr="00921D73">
        <w:rPr>
          <w:lang w:val="de-DE"/>
        </w:rPr>
        <w:t xml:space="preserve">Schmalstieg, D.,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147"/>
      <w:bookmarkEnd w:id="148"/>
    </w:p>
    <w:p w14:paraId="71C80BF3" w14:textId="77777777" w:rsidR="00A12D83" w:rsidRDefault="00A12D83" w:rsidP="00E7660D">
      <w:pPr>
        <w:pStyle w:val="Reference"/>
      </w:pPr>
      <w:r w:rsidRPr="00A12D83">
        <w:rPr>
          <w:lang w:val="de-DE"/>
        </w:rPr>
        <w:t xml:space="preserve"> </w:t>
      </w:r>
      <w:bookmarkStart w:id="149" w:name="_Ref352233107"/>
      <w:bookmarkStart w:id="150" w:name="_Ref351302055"/>
      <w:r w:rsidRPr="00A12D83">
        <w:rPr>
          <w:lang w:val="de-DE"/>
        </w:rPr>
        <w:t xml:space="preserve">Spindler, M., Tominski, C., Schumann, H., and Dachselt, R. 2010. </w:t>
      </w:r>
      <w:r w:rsidRPr="00A12D83">
        <w:t>Tangible views for information visualization. In Proc. ITS '10.</w:t>
      </w:r>
      <w:bookmarkEnd w:id="149"/>
      <w:r w:rsidRPr="00A12D83">
        <w:t xml:space="preserve"> ACM</w:t>
      </w:r>
      <w:r w:rsidR="00E7660D">
        <w:t>.</w:t>
      </w:r>
    </w:p>
    <w:p w14:paraId="227F6523" w14:textId="77777777" w:rsidR="00E7660D" w:rsidRPr="00A12D83" w:rsidRDefault="007B52CF" w:rsidP="00E7660D">
      <w:pPr>
        <w:pStyle w:val="Reference"/>
      </w:pPr>
      <w:r>
        <w:t xml:space="preserve"> </w:t>
      </w:r>
      <w:bookmarkStart w:id="151" w:name="_Ref366578038"/>
      <w:bookmarkStart w:id="152" w:name="_Ref377657828"/>
      <w:r w:rsidRPr="00874842">
        <w:t>Sridharan</w:t>
      </w:r>
      <w:r>
        <w:t>, S.K.,</w:t>
      </w:r>
      <w:r w:rsidRPr="00874842">
        <w:t xml:space="preserve"> Hincapié-Ramos,</w:t>
      </w:r>
      <w:r>
        <w:t xml:space="preserve"> J.D., </w:t>
      </w:r>
      <w:r w:rsidRPr="00874842">
        <w:t>Flatla</w:t>
      </w:r>
      <w:r>
        <w:t>, D.,</w:t>
      </w:r>
      <w:r w:rsidRPr="00874842">
        <w:t xml:space="preserve"> and Irani</w:t>
      </w:r>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151"/>
      <w:r>
        <w:t>. ACM.</w:t>
      </w:r>
      <w:bookmarkEnd w:id="152"/>
    </w:p>
    <w:p w14:paraId="0C57ACEF" w14:textId="77777777" w:rsidR="00A12D83" w:rsidRPr="00A12D83" w:rsidRDefault="00A12D83" w:rsidP="00E7660D">
      <w:pPr>
        <w:pStyle w:val="Reference"/>
      </w:pPr>
      <w:r w:rsidRPr="00A12D83">
        <w:t xml:space="preserve"> </w:t>
      </w:r>
      <w:bookmarkStart w:id="153" w:name="_Ref352690488"/>
      <w:r w:rsidRPr="00A12D83">
        <w:t>Tanaka, K., Kishino, Y., Miyamae, M., Terada, M., and Nishio, S. 2008. An information layout method for an optical see-through head mounted display focusing on the viewability. In Proc. ISMAR '08. IEEE.</w:t>
      </w:r>
      <w:bookmarkEnd w:id="153"/>
    </w:p>
    <w:p w14:paraId="1A920FAA" w14:textId="77777777" w:rsidR="00A12D83" w:rsidRPr="00A12D83" w:rsidRDefault="00A12D83" w:rsidP="00E7660D">
      <w:pPr>
        <w:pStyle w:val="Reference"/>
      </w:pPr>
      <w:r w:rsidRPr="00A12D83">
        <w:t xml:space="preserve"> </w:t>
      </w:r>
      <w:bookmarkStart w:id="154" w:name="_Ref352437429"/>
      <w:r w:rsidRPr="00A12D83">
        <w:t>Tashman, C. S. and Edwards, W. K. Liquidtext: a flexible, multitouch environment to support active reading. In Proc. CHI '11. 2011. ACM.</w:t>
      </w:r>
      <w:bookmarkEnd w:id="154"/>
    </w:p>
    <w:p w14:paraId="706FA121" w14:textId="77777777" w:rsidR="00A12D83" w:rsidRPr="00A12D83" w:rsidRDefault="00A12D83" w:rsidP="00E7660D">
      <w:pPr>
        <w:pStyle w:val="Reference"/>
      </w:pPr>
      <w:r w:rsidRPr="00A12D83">
        <w:t xml:space="preserve"> Wigdor, D., Forlines, C., Baudisch, P., Barnwell, J., and Shen C. 2007. Lucid touch: a see-through mobile device. In Proc. UIST '07. ACM.</w:t>
      </w:r>
      <w:bookmarkEnd w:id="150"/>
    </w:p>
    <w:p w14:paraId="05856DEC" w14:textId="77777777" w:rsidR="00A12D83" w:rsidRPr="00A12D83" w:rsidRDefault="00A12D83" w:rsidP="00E7660D">
      <w:pPr>
        <w:pStyle w:val="Reference"/>
      </w:pPr>
      <w:r w:rsidRPr="00A12D83">
        <w:t xml:space="preserve"> </w:t>
      </w:r>
      <w:bookmarkStart w:id="155" w:name="_Ref352436428"/>
      <w:r w:rsidRPr="00A12D83">
        <w:t xml:space="preserve">Wu, C. H., Robinson, S. J. and Mazalek, A. 2008. Turning a page on the digital annotation of physical books. In </w:t>
      </w:r>
      <w:r w:rsidRPr="00A12D83">
        <w:rPr>
          <w:rStyle w:val="Hervorhebung"/>
          <w:i w:val="0"/>
        </w:rPr>
        <w:t xml:space="preserve">Proc. </w:t>
      </w:r>
      <w:r w:rsidRPr="00A12D83">
        <w:rPr>
          <w:rStyle w:val="Hervorhebung"/>
        </w:rPr>
        <w:t xml:space="preserve"> </w:t>
      </w:r>
      <w:r w:rsidRPr="00A12D83">
        <w:t>TEI '08. ACM.</w:t>
      </w:r>
      <w:bookmarkEnd w:id="155"/>
    </w:p>
    <w:p w14:paraId="6AD69ED2" w14:textId="77777777" w:rsidR="00A12D83" w:rsidRDefault="00A12D83" w:rsidP="00891F84"/>
    <w:p w14:paraId="4697BEF2" w14:textId="77777777" w:rsidR="00891F84" w:rsidRDefault="00891F84" w:rsidP="00E26785">
      <w:pPr>
        <w:pStyle w:val="Textkrper-Zeileneinzug"/>
        <w:spacing w:after="120"/>
        <w:ind w:firstLine="0"/>
        <w:rPr>
          <w:szCs w:val="18"/>
        </w:rPr>
      </w:pPr>
    </w:p>
    <w:p w14:paraId="4685300B" w14:textId="77777777" w:rsidR="00891F84" w:rsidRDefault="00891F84" w:rsidP="00E26785">
      <w:pPr>
        <w:pStyle w:val="Textkrper-Zeileneinzug"/>
        <w:spacing w:after="120"/>
        <w:ind w:firstLine="0"/>
        <w:rPr>
          <w:szCs w:val="18"/>
        </w:rPr>
      </w:pPr>
    </w:p>
    <w:p w14:paraId="7E90DF92" w14:textId="77777777" w:rsidR="00891F84" w:rsidRDefault="00891F84" w:rsidP="00E26785">
      <w:pPr>
        <w:pStyle w:val="Textkrper-Zeileneinzug"/>
        <w:spacing w:after="120"/>
        <w:ind w:firstLine="0"/>
        <w:rPr>
          <w:szCs w:val="18"/>
        </w:rPr>
      </w:pPr>
    </w:p>
    <w:p w14:paraId="16DDF27B" w14:textId="77777777" w:rsidR="00891F84" w:rsidRDefault="00891F84" w:rsidP="00E26785">
      <w:pPr>
        <w:pStyle w:val="Textkrper-Zeileneinzug"/>
        <w:spacing w:after="120"/>
        <w:ind w:firstLine="0"/>
        <w:rPr>
          <w:szCs w:val="18"/>
        </w:rPr>
      </w:pPr>
    </w:p>
    <w:p w14:paraId="5BAC17B2" w14:textId="77777777" w:rsidR="00891F84" w:rsidRDefault="00891F84" w:rsidP="00E26785">
      <w:pPr>
        <w:pStyle w:val="Textkrper-Zeileneinzug"/>
        <w:spacing w:after="120"/>
        <w:ind w:firstLine="0"/>
        <w:rPr>
          <w:szCs w:val="18"/>
        </w:rPr>
      </w:pPr>
    </w:p>
    <w:p w14:paraId="7415FEA6" w14:textId="77777777" w:rsidR="00891F84" w:rsidRDefault="00891F84" w:rsidP="00E26785">
      <w:pPr>
        <w:pStyle w:val="Textkrper-Zeileneinzug"/>
        <w:spacing w:after="120"/>
        <w:ind w:firstLine="0"/>
        <w:rPr>
          <w:szCs w:val="18"/>
        </w:rPr>
      </w:pPr>
    </w:p>
    <w:p w14:paraId="0AD7113B" w14:textId="77777777" w:rsidR="00891F84" w:rsidRDefault="00891F84" w:rsidP="00E26785">
      <w:pPr>
        <w:pStyle w:val="Textkrper-Zeileneinzug"/>
        <w:spacing w:after="120"/>
        <w:ind w:firstLine="0"/>
        <w:rPr>
          <w:szCs w:val="18"/>
        </w:rPr>
      </w:pPr>
    </w:p>
    <w:p w14:paraId="77BCBFB3" w14:textId="77777777" w:rsidR="00891F84" w:rsidRDefault="00891F84" w:rsidP="00E26785">
      <w:pPr>
        <w:pStyle w:val="Textkrper-Zeileneinzug"/>
        <w:spacing w:after="120"/>
        <w:ind w:firstLine="0"/>
        <w:rPr>
          <w:szCs w:val="18"/>
        </w:rPr>
      </w:pPr>
    </w:p>
    <w:p w14:paraId="1F1329DE" w14:textId="77777777" w:rsidR="00891F84" w:rsidRDefault="00891F84" w:rsidP="00E26785">
      <w:pPr>
        <w:pStyle w:val="Textkrper-Zeileneinzug"/>
        <w:spacing w:after="120"/>
        <w:ind w:firstLine="0"/>
        <w:rPr>
          <w:szCs w:val="18"/>
        </w:rPr>
      </w:pPr>
    </w:p>
    <w:p w14:paraId="3D39FC98" w14:textId="77777777" w:rsidR="00891F84" w:rsidRDefault="00891F84" w:rsidP="00E26785">
      <w:pPr>
        <w:pStyle w:val="Textkrper-Zeileneinzug"/>
        <w:spacing w:after="120"/>
        <w:ind w:firstLine="0"/>
        <w:rPr>
          <w:szCs w:val="18"/>
        </w:rPr>
      </w:pPr>
    </w:p>
    <w:p w14:paraId="749C2FFA" w14:textId="77777777" w:rsidR="00891F84" w:rsidRDefault="00891F84" w:rsidP="00E26785">
      <w:pPr>
        <w:pStyle w:val="Textkrper-Zeileneinzug"/>
        <w:spacing w:after="120"/>
        <w:ind w:firstLine="0"/>
        <w:rPr>
          <w:szCs w:val="18"/>
        </w:rPr>
      </w:pPr>
    </w:p>
    <w:p w14:paraId="26E98514" w14:textId="77777777" w:rsidR="00891F84" w:rsidRDefault="00891F84" w:rsidP="00E26785">
      <w:pPr>
        <w:pStyle w:val="Textkrper-Zeileneinzug"/>
        <w:spacing w:after="120"/>
        <w:ind w:firstLine="0"/>
        <w:rPr>
          <w:szCs w:val="18"/>
        </w:rPr>
      </w:pPr>
    </w:p>
    <w:p w14:paraId="67A32276" w14:textId="77777777" w:rsidR="00891F84" w:rsidRDefault="00891F84" w:rsidP="00E26785">
      <w:pPr>
        <w:pStyle w:val="Textkrper-Zeileneinzug"/>
        <w:spacing w:after="120"/>
        <w:ind w:firstLine="0"/>
        <w:rPr>
          <w:szCs w:val="18"/>
        </w:rPr>
      </w:pPr>
    </w:p>
    <w:p w14:paraId="786DECAB" w14:textId="77777777" w:rsidR="00891F84" w:rsidRDefault="00891F84" w:rsidP="00E26785">
      <w:pPr>
        <w:pStyle w:val="Textkrper-Zeileneinzug"/>
        <w:spacing w:after="120"/>
        <w:ind w:firstLine="0"/>
        <w:rPr>
          <w:szCs w:val="18"/>
        </w:rPr>
      </w:pPr>
    </w:p>
    <w:p w14:paraId="2C1D5A3A" w14:textId="77777777" w:rsidR="00891F84" w:rsidRDefault="00891F84" w:rsidP="00E26785">
      <w:pPr>
        <w:pStyle w:val="Textkrper-Zeileneinzug"/>
        <w:spacing w:after="120"/>
        <w:ind w:firstLine="0"/>
        <w:rPr>
          <w:szCs w:val="18"/>
        </w:rPr>
      </w:pPr>
    </w:p>
    <w:p w14:paraId="7D1B3184" w14:textId="77777777" w:rsidR="00891F84" w:rsidRDefault="00891F84" w:rsidP="00E26785">
      <w:pPr>
        <w:pStyle w:val="Textkrper-Zeileneinzug"/>
        <w:spacing w:after="120"/>
        <w:ind w:firstLine="0"/>
        <w:rPr>
          <w:szCs w:val="18"/>
        </w:rPr>
      </w:pPr>
    </w:p>
    <w:p w14:paraId="17479BFA" w14:textId="77777777" w:rsidR="00891F84" w:rsidRDefault="00891F84" w:rsidP="00E26785">
      <w:pPr>
        <w:pStyle w:val="Textkrper-Zeileneinzug"/>
        <w:spacing w:after="120"/>
        <w:ind w:firstLine="0"/>
        <w:rPr>
          <w:szCs w:val="18"/>
        </w:rPr>
      </w:pPr>
    </w:p>
    <w:p w14:paraId="31378596" w14:textId="77777777" w:rsidR="00891F84" w:rsidRPr="00AC2292" w:rsidRDefault="00891F84" w:rsidP="00E26785">
      <w:pPr>
        <w:pStyle w:val="Textkrper-Zeileneinzug"/>
        <w:spacing w:after="120"/>
        <w:ind w:firstLine="0"/>
        <w:rPr>
          <w:szCs w:val="18"/>
        </w:rPr>
      </w:pPr>
    </w:p>
    <w:p w14:paraId="3A0C9513" w14:textId="77777777" w:rsidR="00A12D83" w:rsidRDefault="00A12D83">
      <w:pPr>
        <w:spacing w:after="0"/>
        <w:jc w:val="left"/>
      </w:pPr>
      <w:r>
        <w:br w:type="page"/>
      </w:r>
    </w:p>
    <w:p w14:paraId="0FBFBB9E" w14:textId="6C2D5323" w:rsidR="008B197E" w:rsidDel="007D039B" w:rsidRDefault="008B197E" w:rsidP="00E26785">
      <w:pPr>
        <w:pStyle w:val="Textkrper-Zeileneinzug"/>
        <w:spacing w:after="120"/>
        <w:ind w:firstLine="0"/>
        <w:rPr>
          <w:del w:id="156" w:author="Wolfgang Büschel" w:date="2014-01-17T19:02:00Z"/>
        </w:rPr>
      </w:pPr>
      <w:del w:id="157" w:author="Wolfgang Büschel" w:date="2014-01-17T19:02:00Z">
        <w:r w:rsidDel="007D039B">
          <w:lastRenderedPageBreak/>
          <w:delText>All material on each page shoul</w:delText>
        </w:r>
        <w:r w:rsidR="00E26518" w:rsidDel="007D039B">
          <w:delText>d fit within a rectangle of 18</w:delText>
        </w:r>
        <w:r w:rsidR="0069356A" w:rsidDel="007D039B">
          <w:delText xml:space="preserve"> </w:delText>
        </w:r>
        <w:r w:rsidR="00E26518" w:rsidDel="007D039B">
          <w:delText>×</w:delText>
        </w:r>
        <w:r w:rsidR="0069356A" w:rsidDel="007D039B">
          <w:delText xml:space="preserve"> </w:delText>
        </w:r>
        <w:r w:rsidR="00E26518" w:rsidDel="007D039B">
          <w:delText>23.5 cm (7"</w:delText>
        </w:r>
        <w:r w:rsidR="0069356A" w:rsidDel="007D039B">
          <w:delText xml:space="preserve"> </w:delText>
        </w:r>
        <w:r w:rsidR="00E26518" w:rsidDel="007D039B">
          <w:delText>×</w:delText>
        </w:r>
        <w:r w:rsidR="0069356A" w:rsidDel="007D039B">
          <w:delText xml:space="preserve"> </w:delText>
        </w:r>
        <w:r w:rsidDel="007D039B">
          <w:delText>9.25"), cent</w:delText>
        </w:r>
        <w:r w:rsidR="00A105B5" w:rsidDel="007D039B">
          <w:delText>ered on the page, beginning 1.9</w:delText>
        </w:r>
        <w:r w:rsidDel="007D039B">
          <w:delText xml:space="preserve"> cm (</w:delText>
        </w:r>
        <w:r w:rsidR="001E4A9D" w:rsidDel="007D039B">
          <w:delText>0.75</w:delText>
        </w:r>
        <w:r w:rsidDel="007D039B">
          <w:delText>") from the top of the page and ending with 2.54 cm (1") from the bottom.  The right and lef</w:delText>
        </w:r>
        <w:r w:rsidR="00E26518" w:rsidDel="007D039B">
          <w:delText>t margins should be 1.9 cm (.75"</w:delText>
        </w:r>
        <w:r w:rsidDel="007D039B">
          <w:delText>).</w:delText>
        </w:r>
        <w:r w:rsidR="00A12D83" w:rsidDel="007D039B">
          <w:delText xml:space="preserve"> </w:delText>
        </w:r>
        <w:r w:rsidDel="007D039B">
          <w:delText>The text should be in two 8.45 cm (3.33") columns with a .83 cm (.33") gutter.</w:delText>
        </w:r>
      </w:del>
    </w:p>
    <w:p w14:paraId="498D5B57" w14:textId="21DB530A" w:rsidR="008B197E" w:rsidDel="007D039B" w:rsidRDefault="008B197E">
      <w:pPr>
        <w:pStyle w:val="berschrift1"/>
        <w:spacing w:before="120"/>
        <w:rPr>
          <w:del w:id="158" w:author="Wolfgang Büschel" w:date="2014-01-17T19:02:00Z"/>
        </w:rPr>
      </w:pPr>
      <w:del w:id="159" w:author="Wolfgang Büschel" w:date="2014-01-17T19:02:00Z">
        <w:r w:rsidDel="007D039B">
          <w:delText>TYPESET TEXT</w:delText>
        </w:r>
      </w:del>
    </w:p>
    <w:p w14:paraId="4EF5E242" w14:textId="795DB4CE" w:rsidR="008B197E" w:rsidDel="007D039B" w:rsidRDefault="008B197E">
      <w:pPr>
        <w:pStyle w:val="berschrift2"/>
        <w:spacing w:before="120"/>
        <w:rPr>
          <w:del w:id="160" w:author="Wolfgang Büschel" w:date="2014-01-17T19:02:00Z"/>
        </w:rPr>
      </w:pPr>
      <w:del w:id="161" w:author="Wolfgang Büschel" w:date="2014-01-17T19:02:00Z">
        <w:r w:rsidDel="007D039B">
          <w:delText>Title and Authors</w:delText>
        </w:r>
      </w:del>
    </w:p>
    <w:p w14:paraId="49F5ED05" w14:textId="42521F96" w:rsidR="008B197E" w:rsidDel="007D039B" w:rsidRDefault="008B197E">
      <w:pPr>
        <w:spacing w:after="120"/>
        <w:rPr>
          <w:del w:id="162" w:author="Wolfgang Büschel" w:date="2014-01-17T19:02:00Z"/>
        </w:rPr>
      </w:pPr>
      <w:del w:id="163" w:author="Wolfgang Büschel" w:date="2014-01-17T19:02:00Z">
        <w:r w:rsidDel="007D039B">
          <w:delText>The title (Helvetica 18-point bold), authors' names (Helvetica 12-point) and affiliations (Helvetica 10-point) run across the full width of the page – one column wide. We also recommend phone number (Helvetica 10-point) and e-mail address (Helvetica 12-point). See the top of this page for three addresses. If only one address is needed, center all address text. For two addresses, use two centered tabs, and so on. For more than three authors, you may have to improvise.</w:delText>
        </w:r>
      </w:del>
    </w:p>
    <w:p w14:paraId="7A92B9FF" w14:textId="63929229" w:rsidR="008B197E" w:rsidDel="007D039B" w:rsidRDefault="008B197E">
      <w:pPr>
        <w:pStyle w:val="berschrift2"/>
        <w:spacing w:before="120"/>
        <w:rPr>
          <w:del w:id="164" w:author="Wolfgang Büschel" w:date="2014-01-17T19:02:00Z"/>
        </w:rPr>
      </w:pPr>
      <w:del w:id="165" w:author="Wolfgang Büschel" w:date="2014-01-17T19:02:00Z">
        <w:r w:rsidDel="007D039B">
          <w:delText>First Page Copyright Notice</w:delText>
        </w:r>
      </w:del>
    </w:p>
    <w:p w14:paraId="69F65C07" w14:textId="21C1FA46" w:rsidR="008B197E" w:rsidDel="007D039B" w:rsidRDefault="008B197E">
      <w:pPr>
        <w:pStyle w:val="Textkrper-Zeileneinzug"/>
        <w:spacing w:after="120"/>
        <w:ind w:firstLine="0"/>
        <w:rPr>
          <w:del w:id="166" w:author="Wolfgang Büschel" w:date="2014-01-17T19:02:00Z"/>
        </w:rPr>
      </w:pPr>
      <w:del w:id="167" w:author="Wolfgang Büschel" w:date="2014-01-17T19:02:00Z">
        <w:r w:rsidDel="007D039B">
          <w:delText xml:space="preserve">Please leave 3.81 cm (1.5") of </w:delText>
        </w:r>
        <w:r w:rsidRPr="006E53CC" w:rsidDel="007D039B">
          <w:rPr>
            <w:highlight w:val="yellow"/>
          </w:rPr>
          <w:delText>blank text box</w:delText>
        </w:r>
        <w:r w:rsidDel="007D039B">
          <w:delText xml:space="preserve"> at the bottom of the left column of the first page for the copyright notice.</w:delText>
        </w:r>
      </w:del>
    </w:p>
    <w:p w14:paraId="2B356411" w14:textId="29AB01A2" w:rsidR="008B197E" w:rsidDel="007D039B" w:rsidRDefault="008B197E">
      <w:pPr>
        <w:pStyle w:val="Textkrper-Zeileneinzug"/>
        <w:ind w:firstLine="0"/>
        <w:rPr>
          <w:del w:id="168" w:author="Wolfgang Büschel" w:date="2014-01-17T19:02:00Z"/>
        </w:rPr>
      </w:pPr>
    </w:p>
    <w:p w14:paraId="3A4CACC1" w14:textId="24B7EBE1" w:rsidR="008B197E" w:rsidDel="007D039B" w:rsidRDefault="008B197E">
      <w:pPr>
        <w:pStyle w:val="Beschriftung"/>
        <w:keepNext/>
        <w:rPr>
          <w:del w:id="169" w:author="Wolfgang Büschel" w:date="2014-01-17T19:02:00Z"/>
        </w:rPr>
      </w:pPr>
      <w:del w:id="170" w:author="Wolfgang Büschel" w:date="2014-01-17T19:02:00Z">
        <w:r w:rsidDel="007D039B">
          <w:delText xml:space="preserve">Table </w:delText>
        </w:r>
        <w:r w:rsidDel="007D039B">
          <w:rPr>
            <w:b w:val="0"/>
            <w:bCs w:val="0"/>
          </w:rPr>
          <w:fldChar w:fldCharType="begin"/>
        </w:r>
        <w:r w:rsidDel="007D039B">
          <w:delInstrText xml:space="preserve"> SEQ Table \* ARABIC </w:delInstrText>
        </w:r>
        <w:r w:rsidDel="007D039B">
          <w:rPr>
            <w:b w:val="0"/>
            <w:bCs w:val="0"/>
          </w:rPr>
          <w:fldChar w:fldCharType="separate"/>
        </w:r>
        <w:r w:rsidR="00953B40" w:rsidDel="007D039B">
          <w:rPr>
            <w:noProof/>
          </w:rPr>
          <w:delText>2</w:delText>
        </w:r>
        <w:r w:rsidDel="007D039B">
          <w:rPr>
            <w:b w:val="0"/>
            <w:bCs w:val="0"/>
          </w:rPr>
          <w:fldChar w:fldCharType="end"/>
        </w:r>
        <w:r w:rsidDel="007D039B">
          <w:delText xml:space="preserve">. </w:delText>
        </w:r>
        <w:r w:rsidRPr="006E53CC" w:rsidDel="007D039B">
          <w:rPr>
            <w:highlight w:val="yellow"/>
          </w:rPr>
          <w:delText>Table captions should be placed above the table</w:delText>
        </w:r>
      </w:del>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firstRow="1" w:lastRow="1" w:firstColumn="0" w:lastColumn="1" w:noHBand="0" w:noVBand="0"/>
      </w:tblPr>
      <w:tblGrid>
        <w:gridCol w:w="1211"/>
        <w:gridCol w:w="962"/>
        <w:gridCol w:w="1406"/>
        <w:gridCol w:w="1216"/>
      </w:tblGrid>
      <w:tr w:rsidR="008B197E" w:rsidDel="007D039B" w14:paraId="1302D845" w14:textId="2D3D18FF">
        <w:trPr>
          <w:trHeight w:val="310"/>
          <w:del w:id="171" w:author="Wolfgang Büschel" w:date="2014-01-17T19:02:00Z"/>
        </w:trPr>
        <w:tc>
          <w:tcPr>
            <w:tcW w:w="1211" w:type="dxa"/>
            <w:vAlign w:val="center"/>
          </w:tcPr>
          <w:p w14:paraId="2A8C3404" w14:textId="3EE0CAE4" w:rsidR="008B197E" w:rsidDel="007D039B" w:rsidRDefault="008B197E">
            <w:pPr>
              <w:pStyle w:val="Textkrper-Zeileneinzug"/>
              <w:ind w:firstLine="0"/>
              <w:jc w:val="center"/>
              <w:rPr>
                <w:del w:id="172" w:author="Wolfgang Büschel" w:date="2014-01-17T19:02:00Z"/>
                <w:b/>
                <w:bCs/>
              </w:rPr>
            </w:pPr>
            <w:del w:id="173" w:author="Wolfgang Büschel" w:date="2014-01-17T19:02:00Z">
              <w:r w:rsidDel="007D039B">
                <w:rPr>
                  <w:b/>
                  <w:bCs/>
                </w:rPr>
                <w:delText>Graphics</w:delText>
              </w:r>
            </w:del>
          </w:p>
        </w:tc>
        <w:tc>
          <w:tcPr>
            <w:tcW w:w="962" w:type="dxa"/>
            <w:vAlign w:val="center"/>
          </w:tcPr>
          <w:p w14:paraId="5FB4575E" w14:textId="50D4507D" w:rsidR="008B197E" w:rsidDel="007D039B" w:rsidRDefault="008B197E">
            <w:pPr>
              <w:pStyle w:val="Textkrper-Zeileneinzug"/>
              <w:ind w:firstLine="0"/>
              <w:jc w:val="center"/>
              <w:rPr>
                <w:del w:id="174" w:author="Wolfgang Büschel" w:date="2014-01-17T19:02:00Z"/>
                <w:b/>
                <w:bCs/>
              </w:rPr>
            </w:pPr>
            <w:del w:id="175" w:author="Wolfgang Büschel" w:date="2014-01-17T19:02:00Z">
              <w:r w:rsidDel="007D039B">
                <w:rPr>
                  <w:b/>
                  <w:bCs/>
                </w:rPr>
                <w:delText>Top</w:delText>
              </w:r>
            </w:del>
          </w:p>
        </w:tc>
        <w:tc>
          <w:tcPr>
            <w:tcW w:w="1406" w:type="dxa"/>
            <w:vAlign w:val="center"/>
          </w:tcPr>
          <w:p w14:paraId="248889CA" w14:textId="7C20A612" w:rsidR="008B197E" w:rsidDel="007D039B" w:rsidRDefault="008B197E">
            <w:pPr>
              <w:pStyle w:val="Textkrper-Zeileneinzug"/>
              <w:ind w:firstLine="0"/>
              <w:jc w:val="center"/>
              <w:rPr>
                <w:del w:id="176" w:author="Wolfgang Büschel" w:date="2014-01-17T19:02:00Z"/>
                <w:b/>
                <w:bCs/>
              </w:rPr>
            </w:pPr>
            <w:del w:id="177" w:author="Wolfgang Büschel" w:date="2014-01-17T19:02:00Z">
              <w:r w:rsidDel="007D039B">
                <w:rPr>
                  <w:b/>
                  <w:bCs/>
                </w:rPr>
                <w:delText>In-between</w:delText>
              </w:r>
            </w:del>
          </w:p>
        </w:tc>
        <w:tc>
          <w:tcPr>
            <w:tcW w:w="1216" w:type="dxa"/>
            <w:vAlign w:val="center"/>
          </w:tcPr>
          <w:p w14:paraId="251ADFA7" w14:textId="0B8FF881" w:rsidR="008B197E" w:rsidDel="007D039B" w:rsidRDefault="008B197E">
            <w:pPr>
              <w:pStyle w:val="Textkrper-Zeileneinzug"/>
              <w:ind w:firstLine="0"/>
              <w:jc w:val="center"/>
              <w:rPr>
                <w:del w:id="178" w:author="Wolfgang Büschel" w:date="2014-01-17T19:02:00Z"/>
                <w:b/>
                <w:bCs/>
              </w:rPr>
            </w:pPr>
            <w:del w:id="179" w:author="Wolfgang Büschel" w:date="2014-01-17T19:02:00Z">
              <w:r w:rsidDel="007D039B">
                <w:rPr>
                  <w:b/>
                  <w:bCs/>
                </w:rPr>
                <w:delText>Bottom</w:delText>
              </w:r>
            </w:del>
          </w:p>
        </w:tc>
      </w:tr>
      <w:tr w:rsidR="008B197E" w:rsidDel="007D039B" w14:paraId="3CD34248" w14:textId="4456318D">
        <w:trPr>
          <w:trHeight w:val="310"/>
          <w:del w:id="180" w:author="Wolfgang Büschel" w:date="2014-01-17T19:02:00Z"/>
        </w:trPr>
        <w:tc>
          <w:tcPr>
            <w:tcW w:w="1211" w:type="dxa"/>
            <w:vAlign w:val="center"/>
          </w:tcPr>
          <w:p w14:paraId="6F2F974B" w14:textId="1BF4C7F4" w:rsidR="008B197E" w:rsidDel="007D039B" w:rsidRDefault="008B197E">
            <w:pPr>
              <w:pStyle w:val="Textkrper-Zeileneinzug"/>
              <w:ind w:firstLine="0"/>
              <w:jc w:val="center"/>
              <w:rPr>
                <w:del w:id="181" w:author="Wolfgang Büschel" w:date="2014-01-17T19:02:00Z"/>
              </w:rPr>
            </w:pPr>
            <w:del w:id="182" w:author="Wolfgang Büschel" w:date="2014-01-17T19:02:00Z">
              <w:r w:rsidDel="007D039B">
                <w:delText>Tables</w:delText>
              </w:r>
            </w:del>
          </w:p>
        </w:tc>
        <w:tc>
          <w:tcPr>
            <w:tcW w:w="962" w:type="dxa"/>
            <w:vAlign w:val="center"/>
          </w:tcPr>
          <w:p w14:paraId="0FCC1C59" w14:textId="18A7A2E6" w:rsidR="008B197E" w:rsidDel="007D039B" w:rsidRDefault="008B197E">
            <w:pPr>
              <w:pStyle w:val="Textkrper-Zeileneinzug"/>
              <w:ind w:firstLine="0"/>
              <w:jc w:val="center"/>
              <w:rPr>
                <w:del w:id="183" w:author="Wolfgang Büschel" w:date="2014-01-17T19:02:00Z"/>
              </w:rPr>
            </w:pPr>
            <w:del w:id="184" w:author="Wolfgang Büschel" w:date="2014-01-17T19:02:00Z">
              <w:r w:rsidDel="007D039B">
                <w:delText>End</w:delText>
              </w:r>
            </w:del>
          </w:p>
        </w:tc>
        <w:tc>
          <w:tcPr>
            <w:tcW w:w="1406" w:type="dxa"/>
            <w:vAlign w:val="center"/>
          </w:tcPr>
          <w:p w14:paraId="24683ECD" w14:textId="7221216D" w:rsidR="008B197E" w:rsidDel="007D039B" w:rsidRDefault="008B197E">
            <w:pPr>
              <w:pStyle w:val="Textkrper-Zeileneinzug"/>
              <w:ind w:firstLine="0"/>
              <w:jc w:val="center"/>
              <w:rPr>
                <w:del w:id="185" w:author="Wolfgang Büschel" w:date="2014-01-17T19:02:00Z"/>
              </w:rPr>
            </w:pPr>
            <w:del w:id="186" w:author="Wolfgang Büschel" w:date="2014-01-17T19:02:00Z">
              <w:r w:rsidDel="007D039B">
                <w:delText>Last</w:delText>
              </w:r>
            </w:del>
          </w:p>
        </w:tc>
        <w:tc>
          <w:tcPr>
            <w:tcW w:w="1216" w:type="dxa"/>
            <w:vAlign w:val="center"/>
          </w:tcPr>
          <w:p w14:paraId="4E3E085A" w14:textId="7DAF2CCA" w:rsidR="008B197E" w:rsidDel="007D039B" w:rsidRDefault="008B197E">
            <w:pPr>
              <w:pStyle w:val="Textkrper-Zeileneinzug"/>
              <w:ind w:firstLine="0"/>
              <w:jc w:val="center"/>
              <w:rPr>
                <w:del w:id="187" w:author="Wolfgang Büschel" w:date="2014-01-17T19:02:00Z"/>
              </w:rPr>
            </w:pPr>
            <w:del w:id="188" w:author="Wolfgang Büschel" w:date="2014-01-17T19:02:00Z">
              <w:r w:rsidDel="007D039B">
                <w:delText>First</w:delText>
              </w:r>
            </w:del>
          </w:p>
        </w:tc>
      </w:tr>
      <w:tr w:rsidR="008B197E" w:rsidDel="007D039B" w14:paraId="3CF646E7" w14:textId="2479BE44">
        <w:trPr>
          <w:trHeight w:val="341"/>
          <w:del w:id="189" w:author="Wolfgang Büschel" w:date="2014-01-17T19:02:00Z"/>
        </w:trPr>
        <w:tc>
          <w:tcPr>
            <w:tcW w:w="1211" w:type="dxa"/>
            <w:vAlign w:val="center"/>
          </w:tcPr>
          <w:p w14:paraId="0FA298FA" w14:textId="39B7C4EA" w:rsidR="008B197E" w:rsidDel="007D039B" w:rsidRDefault="008B197E">
            <w:pPr>
              <w:pStyle w:val="Textkrper-Zeileneinzug"/>
              <w:ind w:firstLine="0"/>
              <w:jc w:val="center"/>
              <w:rPr>
                <w:del w:id="190" w:author="Wolfgang Büschel" w:date="2014-01-17T19:02:00Z"/>
              </w:rPr>
            </w:pPr>
            <w:del w:id="191" w:author="Wolfgang Büschel" w:date="2014-01-17T19:02:00Z">
              <w:r w:rsidDel="007D039B">
                <w:delText>Figures</w:delText>
              </w:r>
            </w:del>
          </w:p>
        </w:tc>
        <w:tc>
          <w:tcPr>
            <w:tcW w:w="962" w:type="dxa"/>
            <w:vAlign w:val="center"/>
          </w:tcPr>
          <w:p w14:paraId="6BD379F9" w14:textId="5A0A24EA" w:rsidR="008B197E" w:rsidDel="007D039B" w:rsidRDefault="008B197E">
            <w:pPr>
              <w:pStyle w:val="Textkrper-Zeileneinzug"/>
              <w:ind w:firstLine="0"/>
              <w:jc w:val="center"/>
              <w:rPr>
                <w:del w:id="192" w:author="Wolfgang Büschel" w:date="2014-01-17T19:02:00Z"/>
              </w:rPr>
            </w:pPr>
            <w:del w:id="193" w:author="Wolfgang Büschel" w:date="2014-01-17T19:02:00Z">
              <w:r w:rsidDel="007D039B">
                <w:delText>Good</w:delText>
              </w:r>
            </w:del>
          </w:p>
        </w:tc>
        <w:tc>
          <w:tcPr>
            <w:tcW w:w="1406" w:type="dxa"/>
            <w:vAlign w:val="center"/>
          </w:tcPr>
          <w:p w14:paraId="2AFB266A" w14:textId="52371207" w:rsidR="008B197E" w:rsidDel="007D039B" w:rsidRDefault="008B197E">
            <w:pPr>
              <w:pStyle w:val="Textkrper-Zeileneinzug"/>
              <w:ind w:firstLine="0"/>
              <w:jc w:val="center"/>
              <w:rPr>
                <w:del w:id="194" w:author="Wolfgang Büschel" w:date="2014-01-17T19:02:00Z"/>
              </w:rPr>
            </w:pPr>
            <w:del w:id="195" w:author="Wolfgang Büschel" w:date="2014-01-17T19:02:00Z">
              <w:r w:rsidDel="007D039B">
                <w:delText>Similar</w:delText>
              </w:r>
            </w:del>
          </w:p>
        </w:tc>
        <w:tc>
          <w:tcPr>
            <w:tcW w:w="1216" w:type="dxa"/>
            <w:vAlign w:val="center"/>
          </w:tcPr>
          <w:p w14:paraId="7FFD8C24" w14:textId="25BB7B66" w:rsidR="008B197E" w:rsidDel="007D039B" w:rsidRDefault="008B197E">
            <w:pPr>
              <w:pStyle w:val="Textkrper-Zeileneinzug"/>
              <w:ind w:firstLine="0"/>
              <w:jc w:val="center"/>
              <w:rPr>
                <w:del w:id="196" w:author="Wolfgang Büschel" w:date="2014-01-17T19:02:00Z"/>
              </w:rPr>
            </w:pPr>
            <w:del w:id="197" w:author="Wolfgang Büschel" w:date="2014-01-17T19:02:00Z">
              <w:r w:rsidDel="007D039B">
                <w:delText>Very well</w:delText>
              </w:r>
            </w:del>
          </w:p>
        </w:tc>
      </w:tr>
    </w:tbl>
    <w:p w14:paraId="4F0ACF47" w14:textId="6D84F1BF" w:rsidR="008B197E" w:rsidDel="007D039B" w:rsidRDefault="008B197E">
      <w:pPr>
        <w:pStyle w:val="Textkrper-Zeileneinzug"/>
        <w:ind w:firstLine="0"/>
        <w:rPr>
          <w:del w:id="198" w:author="Wolfgang Büschel" w:date="2014-01-17T19:02:00Z"/>
        </w:rPr>
      </w:pPr>
    </w:p>
    <w:p w14:paraId="6CBEBBF2" w14:textId="203B0B53" w:rsidR="008B197E" w:rsidDel="007D039B" w:rsidRDefault="008B197E">
      <w:pPr>
        <w:pStyle w:val="berschrift2"/>
        <w:spacing w:before="120"/>
        <w:rPr>
          <w:del w:id="199" w:author="Wolfgang Büschel" w:date="2014-01-17T19:02:00Z"/>
        </w:rPr>
      </w:pPr>
      <w:del w:id="200" w:author="Wolfgang Büschel" w:date="2014-01-17T19:02:00Z">
        <w:r w:rsidDel="007D039B">
          <w:delText>References and Citations</w:delText>
        </w:r>
      </w:del>
    </w:p>
    <w:p w14:paraId="6C3D14FE" w14:textId="142E2807" w:rsidR="008B197E" w:rsidRPr="006E53CC" w:rsidDel="007D039B" w:rsidRDefault="008B197E">
      <w:pPr>
        <w:spacing w:after="120"/>
        <w:rPr>
          <w:del w:id="201" w:author="Wolfgang Büschel" w:date="2014-01-17T19:02:00Z"/>
          <w:highlight w:val="yellow"/>
        </w:rPr>
      </w:pPr>
      <w:del w:id="202" w:author="Wolfgang Büschel" w:date="2014-01-17T19:02:00Z">
        <w:r w:rsidRPr="006E53CC" w:rsidDel="007D039B">
          <w:rPr>
            <w:highlight w:val="yellow"/>
          </w:rPr>
          <w:delText>Footnotes should be Times New Roman 9-point, and justified to the full width of the column.</w:delText>
        </w:r>
      </w:del>
    </w:p>
    <w:p w14:paraId="7E5B4BA1" w14:textId="45DBE163" w:rsidR="008B197E" w:rsidDel="007D039B" w:rsidRDefault="008B197E">
      <w:pPr>
        <w:spacing w:after="120"/>
        <w:rPr>
          <w:del w:id="203" w:author="Wolfgang Büschel" w:date="2014-01-17T19:02:00Z"/>
        </w:rPr>
      </w:pPr>
      <w:del w:id="204" w:author="Wolfgang Büschel" w:date="2014-01-17T19:02:00Z">
        <w:r w:rsidRPr="006E53CC" w:rsidDel="007D039B">
          <w:rPr>
            <w:highlight w:val="yellow"/>
          </w:rPr>
          <w:delText xml:space="preserve">Use the </w:delText>
        </w:r>
        <w:r w:rsidR="00172159" w:rsidRPr="006E53CC" w:rsidDel="007D039B">
          <w:rPr>
            <w:highlight w:val="yellow"/>
          </w:rPr>
          <w:delText xml:space="preserve">“ACM Reference format” </w:delText>
        </w:r>
        <w:r w:rsidRPr="006E53CC" w:rsidDel="007D039B">
          <w:rPr>
            <w:highlight w:val="yellow"/>
          </w:rPr>
          <w:delText>for references – that is, a numbered list at the end of the article, ordered alphabetically</w:delText>
        </w:r>
        <w:r w:rsidR="000355F6" w:rsidRPr="006E53CC" w:rsidDel="007D039B">
          <w:rPr>
            <w:highlight w:val="yellow"/>
          </w:rPr>
          <w:delText xml:space="preserve"> and formatted accordingly</w:delText>
        </w:r>
        <w:r w:rsidR="00172159" w:rsidRPr="006E53CC" w:rsidDel="007D039B">
          <w:rPr>
            <w:highlight w:val="yellow"/>
          </w:rPr>
          <w:delText>.</w:delText>
        </w:r>
        <w:r w:rsidR="00172159" w:rsidDel="007D039B">
          <w:delText xml:space="preserve"> </w:delText>
        </w:r>
        <w:r w:rsidR="000355F6" w:rsidDel="007D039B">
          <w:delText>See</w:delText>
        </w:r>
        <w:r w:rsidDel="007D039B">
          <w:delText xml:space="preserve"> examples </w:delText>
        </w:r>
        <w:r w:rsidR="000355F6" w:rsidDel="007D039B">
          <w:delText xml:space="preserve">of some typical reference types, in the new “ACM Reference format”, </w:delText>
        </w:r>
        <w:r w:rsidDel="007D039B">
          <w:delText xml:space="preserve">at the end of this document. Within this template, use the style named </w:delText>
        </w:r>
        <w:r w:rsidRPr="000355F6" w:rsidDel="007D039B">
          <w:rPr>
            <w:i/>
          </w:rPr>
          <w:delText>references</w:delText>
        </w:r>
        <w:r w:rsidR="000355F6" w:rsidDel="007D039B">
          <w:delText xml:space="preserve"> for the text</w:delText>
        </w:r>
        <w:r w:rsidDel="007D039B">
          <w:delText>.</w:delText>
        </w:r>
        <w:r w:rsidR="000355F6" w:rsidDel="007D039B">
          <w:delText xml:space="preserve"> Acceptable abbreviations, for journal names, can be found here: </w:delText>
        </w:r>
        <w:r w:rsidR="00DE1C77" w:rsidDel="007D039B">
          <w:fldChar w:fldCharType="begin"/>
        </w:r>
        <w:r w:rsidR="00DE1C77" w:rsidDel="007D039B">
          <w:delInstrText xml:space="preserve"> HYPERLINK "http://library.caltech.edu/reference/abbreviations/" </w:delInstrText>
        </w:r>
        <w:r w:rsidR="00DE1C77" w:rsidDel="007D039B">
          <w:fldChar w:fldCharType="separate"/>
        </w:r>
        <w:r w:rsidR="000355F6" w:rsidRPr="000B7E0E" w:rsidDel="007D039B">
          <w:rPr>
            <w:rStyle w:val="Hyperlink"/>
          </w:rPr>
          <w:delText>http://library.caltech.edu/reference/abbreviations/</w:delText>
        </w:r>
        <w:r w:rsidR="00DE1C77" w:rsidDel="007D039B">
          <w:rPr>
            <w:rStyle w:val="Hyperlink"/>
          </w:rPr>
          <w:fldChar w:fldCharType="end"/>
        </w:r>
        <w:r w:rsidR="00DA70EA" w:rsidDel="007D039B">
          <w:delText>. Word may try to automatically ‘underline’ hotlinks in your references, the correct style is NO underlining.</w:delText>
        </w:r>
      </w:del>
    </w:p>
    <w:p w14:paraId="0F716D55" w14:textId="1DCCAE52" w:rsidR="008B197E" w:rsidDel="007D039B" w:rsidRDefault="008B197E">
      <w:pPr>
        <w:spacing w:after="120"/>
        <w:rPr>
          <w:del w:id="205" w:author="Wolfgang Büschel" w:date="2014-01-17T19:02:00Z"/>
        </w:rPr>
      </w:pPr>
      <w:del w:id="206" w:author="Wolfgang Büschel" w:date="2014-01-17T19:02:00Z">
        <w:r w:rsidDel="007D039B">
          <w:delText xml:space="preserve">The references are also in 9 pt., but that section (see Section 7) is ragged right. References should be published materials accessible to the public. Internal technical reports may be cited only if they are easily accessible (i.e. you can give the address to obtain the </w:delText>
        </w:r>
        <w:r w:rsidDel="007D039B">
          <w:lastRenderedPageBreak/>
          <w:delText>report within your citation) and may be obtained by any reader. Proprietary information may not be cited. Private communications should be acknowledged, not referenced  (e.g., “[Robertson, personal communication]”).</w:delText>
        </w:r>
      </w:del>
    </w:p>
    <w:p w14:paraId="0D7C0383" w14:textId="50484625" w:rsidR="008B197E" w:rsidDel="007D039B" w:rsidRDefault="008B197E">
      <w:pPr>
        <w:pStyle w:val="berschrift1"/>
        <w:spacing w:before="120"/>
        <w:rPr>
          <w:del w:id="207" w:author="Wolfgang Büschel" w:date="2014-01-17T19:02:00Z"/>
        </w:rPr>
      </w:pPr>
      <w:del w:id="208" w:author="Wolfgang Büschel" w:date="2014-01-17T19:02:00Z">
        <w:r w:rsidDel="007D039B">
          <w:delText>FIGURES/CAPTIONS</w:delText>
        </w:r>
      </w:del>
    </w:p>
    <w:p w14:paraId="699F83D1" w14:textId="4D6A3DB6" w:rsidR="008B197E" w:rsidDel="007D039B" w:rsidRDefault="008B197E">
      <w:pPr>
        <w:spacing w:after="120"/>
        <w:rPr>
          <w:del w:id="209" w:author="Wolfgang Büschel" w:date="2014-01-17T19:02:00Z"/>
        </w:rPr>
      </w:pPr>
      <w:del w:id="210" w:author="Wolfgang Büschel" w:date="2014-01-17T19:02:00Z">
        <w:r w:rsidDel="007D039B">
          <w:delText>Place Tables/Figures/Images in text as close to the reference as possible (see Figure 1).  It may extend across both columns to a maximum width of 17.78 cm (7”).</w:delText>
        </w:r>
      </w:del>
    </w:p>
    <w:p w14:paraId="2790D0DA" w14:textId="28BD6613" w:rsidR="008B197E" w:rsidDel="007D039B" w:rsidRDefault="008B197E">
      <w:pPr>
        <w:spacing w:after="120"/>
        <w:rPr>
          <w:del w:id="211" w:author="Wolfgang Büschel" w:date="2014-01-17T19:02:00Z"/>
        </w:rPr>
      </w:pPr>
      <w:del w:id="212" w:author="Wolfgang Büschel" w:date="2014-01-17T19:02:00Z">
        <w:r w:rsidDel="007D039B">
          <w:delText>Captions should be Times New Roman 9-point bold.  They should be numbered (e.g., “Table 1” or “Figure 2”), please note that the word for Table and Figure are spelled out. Figure’s captions should be centered beneath the image or picture, and Table captions should be centered above the table body.</w:delText>
        </w:r>
      </w:del>
    </w:p>
    <w:p w14:paraId="79A9128F" w14:textId="0501A147" w:rsidR="008B197E" w:rsidDel="007D039B" w:rsidRDefault="008B197E">
      <w:pPr>
        <w:pStyle w:val="Textkrper-Zeileneinzug"/>
        <w:spacing w:after="120"/>
        <w:ind w:firstLine="0"/>
        <w:rPr>
          <w:del w:id="213" w:author="Wolfgang Büschel" w:date="2014-01-17T19:02:00Z"/>
        </w:rPr>
      </w:pPr>
    </w:p>
    <w:p w14:paraId="6639F035" w14:textId="2A94C104" w:rsidR="008B197E" w:rsidDel="007D039B" w:rsidRDefault="008B197E">
      <w:pPr>
        <w:pStyle w:val="berschrift1"/>
        <w:spacing w:before="120"/>
        <w:rPr>
          <w:del w:id="214" w:author="Wolfgang Büschel" w:date="2014-01-17T19:02:00Z"/>
        </w:rPr>
      </w:pPr>
      <w:del w:id="215" w:author="Wolfgang Büschel" w:date="2014-01-17T19:02:00Z">
        <w:r w:rsidDel="007D039B">
          <w:delText>ACKNOWLEDGMENTS</w:delText>
        </w:r>
      </w:del>
    </w:p>
    <w:p w14:paraId="57C10F9F" w14:textId="2930DA27" w:rsidR="008B197E" w:rsidDel="007D039B" w:rsidRDefault="006E53CC">
      <w:pPr>
        <w:pStyle w:val="Textkrper-Zeileneinzug"/>
        <w:spacing w:after="120"/>
        <w:ind w:firstLine="0"/>
        <w:rPr>
          <w:del w:id="216" w:author="Wolfgang Büschel" w:date="2014-01-17T19:02:00Z"/>
        </w:rPr>
      </w:pPr>
      <w:del w:id="217" w:author="Wolfgang Büschel" w:date="2014-01-17T19:02:00Z">
        <w:r w:rsidDel="007D039B">
          <w:delText>Removed for blind review.</w:delText>
        </w:r>
      </w:del>
    </w:p>
    <w:p w14:paraId="248135F5" w14:textId="522DC4D6" w:rsidR="008B197E" w:rsidDel="007D039B" w:rsidRDefault="008B197E">
      <w:pPr>
        <w:pStyle w:val="berschrift1"/>
        <w:spacing w:before="120"/>
        <w:rPr>
          <w:del w:id="218" w:author="Wolfgang Büschel" w:date="2014-01-17T19:02:00Z"/>
        </w:rPr>
      </w:pPr>
      <w:del w:id="219" w:author="Wolfgang Büschel" w:date="2014-01-17T19:02:00Z">
        <w:r w:rsidDel="007D039B">
          <w:delText>REFERENCES</w:delText>
        </w:r>
      </w:del>
    </w:p>
    <w:p w14:paraId="0BFFC0C3" w14:textId="6B7F3F08" w:rsidR="006A044B" w:rsidDel="007D039B" w:rsidRDefault="006A044B">
      <w:pPr>
        <w:pStyle w:val="References"/>
        <w:rPr>
          <w:del w:id="220" w:author="Wolfgang Büschel" w:date="2014-01-17T19:02:00Z"/>
        </w:rPr>
      </w:pPr>
      <w:del w:id="221" w:author="Wolfgang Büschel" w:date="2014-01-17T19:02:00Z">
        <w:r w:rsidDel="007D039B">
          <w:delText xml:space="preserve">Bowman, M., Debray, S. K., and Peterson, L. L. 1993. Reasoning about naming systems. </w:delText>
        </w:r>
        <w:r w:rsidDel="007D039B">
          <w:rPr>
            <w:i/>
            <w:iCs/>
          </w:rPr>
          <w:delText>ACM Trans. Program. Lang. Syst.</w:delText>
        </w:r>
        <w:r w:rsidDel="007D039B">
          <w:delText xml:space="preserve"> 15, 5 (Nov. 1993), 795-825. DOI= </w:delText>
        </w:r>
        <w:r w:rsidR="00DE1C77" w:rsidDel="007D039B">
          <w:fldChar w:fldCharType="begin"/>
        </w:r>
        <w:r w:rsidR="00DE1C77" w:rsidDel="007D039B">
          <w:delInstrText xml:space="preserve"> HYPERLINK "http://doi.acm.org/10.1145/161468.16147" </w:delInstrText>
        </w:r>
        <w:r w:rsidR="00DE1C77" w:rsidDel="007D039B">
          <w:fldChar w:fldCharType="separate"/>
        </w:r>
        <w:r w:rsidR="00DA70EA" w:rsidRPr="00DA70EA" w:rsidDel="007D039B">
          <w:rPr>
            <w:rStyle w:val="Hyperlink"/>
            <w:u w:val="none"/>
          </w:rPr>
          <w:delText>http://doi.acm.org/10.1145/161468.16147</w:delText>
        </w:r>
        <w:r w:rsidR="00DE1C77" w:rsidDel="007D039B">
          <w:rPr>
            <w:rStyle w:val="Hyperlink"/>
            <w:u w:val="none"/>
          </w:rPr>
          <w:fldChar w:fldCharType="end"/>
        </w:r>
        <w:r w:rsidDel="007D039B">
          <w:delText xml:space="preserve">. </w:delText>
        </w:r>
      </w:del>
    </w:p>
    <w:p w14:paraId="6D92BAA0" w14:textId="5C26D989" w:rsidR="008B197E" w:rsidDel="007D039B" w:rsidRDefault="006A044B">
      <w:pPr>
        <w:pStyle w:val="References"/>
        <w:rPr>
          <w:del w:id="222" w:author="Wolfgang Büschel" w:date="2014-01-17T19:02:00Z"/>
        </w:rPr>
      </w:pPr>
      <w:del w:id="223" w:author="Wolfgang Büschel" w:date="2014-01-17T19:02:00Z">
        <w:r w:rsidDel="007D039B">
          <w:delText>Ding, W. and Marchionini, G. 1997</w:delText>
        </w:r>
        <w:r w:rsidR="00474255" w:rsidDel="007D039B">
          <w:delText>.</w:delText>
        </w:r>
        <w:r w:rsidDel="007D039B">
          <w:delText xml:space="preserve"> </w:delText>
        </w:r>
        <w:r w:rsidDel="007D039B">
          <w:rPr>
            <w:i/>
            <w:iCs/>
          </w:rPr>
          <w:delText>A Study on Video Browsing Strategies</w:delText>
        </w:r>
        <w:r w:rsidDel="007D039B">
          <w:delText>. Technical Report. University of Maryland at College Park.</w:delText>
        </w:r>
        <w:r w:rsidR="008B197E" w:rsidDel="007D039B">
          <w:delText xml:space="preserve"> </w:delText>
        </w:r>
      </w:del>
    </w:p>
    <w:p w14:paraId="310E7866" w14:textId="73BBB847" w:rsidR="006A044B" w:rsidDel="007D039B" w:rsidRDefault="006A044B">
      <w:pPr>
        <w:pStyle w:val="References"/>
        <w:rPr>
          <w:del w:id="224" w:author="Wolfgang Büschel" w:date="2014-01-17T19:02:00Z"/>
        </w:rPr>
      </w:pPr>
      <w:del w:id="225" w:author="Wolfgang Büschel" w:date="2014-01-17T19:02:00Z">
        <w:r w:rsidDel="007D039B">
          <w:delText xml:space="preserve">Fröhlich, B. and Plate, J. 2000. The cubic mouse: a new device for three-dimensional input. In </w:delText>
        </w:r>
        <w:r w:rsidDel="007D039B">
          <w:rPr>
            <w:i/>
            <w:iCs/>
          </w:rPr>
          <w:delText>Proceedings of the SIGCHI Conference on Human Factors in Computing Systems</w:delText>
        </w:r>
        <w:r w:rsidDel="007D039B">
          <w:delText xml:space="preserve"> (The Hague, The Netherlands, April 01 - 06, 2000). CHI '00. ACM, New York, NY, 526-531. DOI= </w:delText>
        </w:r>
        <w:r w:rsidR="00DE1C77" w:rsidDel="007D039B">
          <w:fldChar w:fldCharType="begin"/>
        </w:r>
        <w:r w:rsidR="00DE1C77" w:rsidDel="007D039B">
          <w:delInstrText xml:space="preserve"> HYPERLINK "http://doi.acm.org/10.1145/332040.332491" </w:delInstrText>
        </w:r>
        <w:r w:rsidR="00DE1C77" w:rsidDel="007D039B">
          <w:fldChar w:fldCharType="separate"/>
        </w:r>
        <w:r w:rsidRPr="00DA70EA" w:rsidDel="007D039B">
          <w:rPr>
            <w:rStyle w:val="Hyperlink"/>
            <w:u w:val="none"/>
          </w:rPr>
          <w:delText>http://doi.acm.org/10.1145/332040.332491</w:delText>
        </w:r>
        <w:r w:rsidR="00DE1C77" w:rsidDel="007D039B">
          <w:rPr>
            <w:rStyle w:val="Hyperlink"/>
            <w:u w:val="none"/>
          </w:rPr>
          <w:fldChar w:fldCharType="end"/>
        </w:r>
        <w:r w:rsidDel="007D039B">
          <w:delText>.</w:delText>
        </w:r>
      </w:del>
    </w:p>
    <w:p w14:paraId="132DA6AB" w14:textId="66A8FCCB" w:rsidR="006A044B" w:rsidDel="007D039B" w:rsidRDefault="006A044B">
      <w:pPr>
        <w:pStyle w:val="References"/>
        <w:rPr>
          <w:del w:id="226" w:author="Wolfgang Büschel" w:date="2014-01-17T19:02:00Z"/>
        </w:rPr>
      </w:pPr>
      <w:del w:id="227" w:author="Wolfgang Büschel" w:date="2014-01-17T19:02:00Z">
        <w:r w:rsidDel="007D039B">
          <w:delText>Tavel, P. 2007</w:delText>
        </w:r>
        <w:r w:rsidR="00474255" w:rsidDel="007D039B">
          <w:delText>.</w:delText>
        </w:r>
        <w:r w:rsidDel="007D039B">
          <w:delText xml:space="preserve"> </w:delText>
        </w:r>
        <w:r w:rsidDel="007D039B">
          <w:rPr>
            <w:i/>
            <w:iCs/>
          </w:rPr>
          <w:delText>Modeling and Simulation Design</w:delText>
        </w:r>
        <w:r w:rsidR="002D6A57" w:rsidDel="007D039B">
          <w:delText>. AK Peters Ltd., Natick, MA.</w:delText>
        </w:r>
      </w:del>
    </w:p>
    <w:p w14:paraId="595F97C8" w14:textId="7B096934" w:rsidR="006A044B" w:rsidDel="007D039B" w:rsidRDefault="006A044B">
      <w:pPr>
        <w:pStyle w:val="References"/>
        <w:rPr>
          <w:del w:id="228" w:author="Wolfgang Büschel" w:date="2014-01-17T19:02:00Z"/>
        </w:rPr>
      </w:pPr>
      <w:del w:id="229" w:author="Wolfgang Büschel" w:date="2014-01-17T19:02:00Z">
        <w:r w:rsidDel="007D039B">
          <w:delText>Sannella, M. J. 1994</w:delText>
        </w:r>
        <w:r w:rsidR="00D3292B" w:rsidDel="007D039B">
          <w:delText>.</w:delText>
        </w:r>
        <w:r w:rsidDel="007D039B">
          <w:delText xml:space="preserve"> </w:delText>
        </w:r>
        <w:r w:rsidDel="007D039B">
          <w:rPr>
            <w:i/>
            <w:iCs/>
          </w:rPr>
          <w:delText>Constraint Satisfaction and Debugging for Interactive User Interfaces</w:delText>
        </w:r>
        <w:r w:rsidDel="007D039B">
          <w:delText xml:space="preserve">. Doctoral Thesis. UMI Order Number: UMI Order No. GAX95-09398., University of Washington. </w:delText>
        </w:r>
      </w:del>
    </w:p>
    <w:p w14:paraId="434EAD32" w14:textId="3A6805B2" w:rsidR="006A044B" w:rsidDel="007D039B" w:rsidRDefault="006A044B" w:rsidP="007C08CF">
      <w:pPr>
        <w:pStyle w:val="References"/>
        <w:rPr>
          <w:del w:id="230" w:author="Wolfgang Büschel" w:date="2014-01-17T19:02:00Z"/>
        </w:rPr>
      </w:pPr>
      <w:del w:id="231" w:author="Wolfgang Büschel" w:date="2014-01-17T19:02:00Z">
        <w:r w:rsidDel="007D039B">
          <w:delText xml:space="preserve">Forman, G. 2003. An extensive empirical study of feature selection metrics for text classification. </w:delText>
        </w:r>
        <w:r w:rsidDel="007D039B">
          <w:rPr>
            <w:i/>
            <w:iCs/>
          </w:rPr>
          <w:delText>J. Mach. Learn. Res.</w:delText>
        </w:r>
        <w:r w:rsidDel="007D039B">
          <w:delText xml:space="preserve"> 3 (Mar. 2003), 1289-1305. </w:delText>
        </w:r>
      </w:del>
    </w:p>
    <w:p w14:paraId="3C573354" w14:textId="43AF5EEC" w:rsidR="008B197E" w:rsidDel="007D039B" w:rsidRDefault="008B197E">
      <w:pPr>
        <w:pStyle w:val="References"/>
        <w:numPr>
          <w:ilvl w:val="0"/>
          <w:numId w:val="0"/>
        </w:numPr>
        <w:rPr>
          <w:del w:id="232" w:author="Wolfgang Büschel" w:date="2014-01-17T19:02:00Z"/>
        </w:rPr>
      </w:pPr>
    </w:p>
    <w:p w14:paraId="7858E106" w14:textId="39D954BC" w:rsidR="008B197E" w:rsidDel="007D039B" w:rsidRDefault="008B197E">
      <w:pPr>
        <w:pStyle w:val="References"/>
        <w:numPr>
          <w:ilvl w:val="0"/>
          <w:numId w:val="0"/>
        </w:numPr>
        <w:ind w:left="360" w:hanging="360"/>
        <w:rPr>
          <w:del w:id="233" w:author="Wolfgang Büschel" w:date="2014-01-17T19:02:00Z"/>
        </w:rPr>
      </w:pPr>
    </w:p>
    <w:p w14:paraId="04BD9646" w14:textId="61947155" w:rsidR="008B197E" w:rsidDel="007D039B" w:rsidRDefault="008B197E">
      <w:pPr>
        <w:pStyle w:val="References"/>
        <w:numPr>
          <w:ilvl w:val="0"/>
          <w:numId w:val="0"/>
        </w:numPr>
        <w:ind w:left="360" w:hanging="360"/>
        <w:rPr>
          <w:del w:id="234" w:author="Wolfgang Büschel" w:date="2014-01-17T19:02:00Z"/>
        </w:rPr>
        <w:sectPr w:rsidR="008B197E" w:rsidDel="007D039B" w:rsidSect="003B4153">
          <w:type w:val="continuous"/>
          <w:pgSz w:w="12240" w:h="15840" w:code="1"/>
          <w:pgMar w:top="1080" w:right="1080" w:bottom="1440" w:left="1080" w:header="720" w:footer="720" w:gutter="0"/>
          <w:cols w:num="2" w:space="475"/>
        </w:sectPr>
      </w:pPr>
    </w:p>
    <w:p w14:paraId="783AAEE7" w14:textId="4782EF8B" w:rsidR="008B197E" w:rsidDel="007D039B" w:rsidRDefault="008B197E">
      <w:pPr>
        <w:pStyle w:val="Paper-Title"/>
        <w:rPr>
          <w:del w:id="235" w:author="Wolfgang Büschel" w:date="2014-01-17T19:02:00Z"/>
        </w:rPr>
      </w:pPr>
    </w:p>
    <w:p w14:paraId="7E54CBF3" w14:textId="052C932C" w:rsidR="008B197E" w:rsidRDefault="008B197E">
      <w:pPr>
        <w:pStyle w:val="Paper-Title"/>
      </w:pPr>
      <w:del w:id="236" w:author="Wolfgang Büschel" w:date="2014-01-17T19:02:00Z">
        <w:r w:rsidDel="007D039B">
          <w:delText>Columns on Last Page Should Be Made As Close As Possible to Equal Length</w:delText>
        </w:r>
      </w:del>
    </w:p>
    <w:sectPr w:rsidR="008B197E" w:rsidSect="003B4153">
      <w:type w:val="continuous"/>
      <w:pgSz w:w="12240" w:h="15840" w:code="1"/>
      <w:pgMar w:top="1080" w:right="1080" w:bottom="1440" w:left="108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üschel, Wolfgang" w:date="2014-01-17T16:47:00Z" w:initials="WB">
    <w:p w14:paraId="3CE127B9" w14:textId="0A7B8597" w:rsidR="00301802" w:rsidRDefault="00301802">
      <w:pPr>
        <w:pStyle w:val="Kommentartext"/>
      </w:pPr>
      <w:r>
        <w:rPr>
          <w:rStyle w:val="Kommentarzeichen"/>
        </w:rPr>
        <w:annotationRef/>
      </w:r>
      <w:r>
        <w:t>The tabletop prototype picture is a rather old one, maybe we want to user one that better shows the tangible/prototype?</w:t>
      </w:r>
    </w:p>
    <w:p w14:paraId="1BCC5F95" w14:textId="01FC63B5" w:rsidR="00301802" w:rsidRDefault="00301802">
      <w:pPr>
        <w:pStyle w:val="Kommentartext"/>
      </w:pPr>
      <w:r>
        <w:t>I have included one</w:t>
      </w:r>
      <w:r w:rsidR="00B671D7">
        <w:t xml:space="preserve"> in the dropbox</w:t>
      </w:r>
      <w:r>
        <w:t xml:space="preserve"> (similar to the ones further down in the paper). Unfortunately, it is referenced on page 4 as showing color versions of a figure (which neither the old nor the new one show)</w:t>
      </w:r>
    </w:p>
  </w:comment>
  <w:comment w:id="3" w:author="Büschel, Wolfgang" w:date="2014-01-17T12:26:00Z" w:initials="WB">
    <w:p w14:paraId="2CC4A04A" w14:textId="77777777" w:rsidR="00DE1C77" w:rsidRDefault="00DE1C77">
      <w:pPr>
        <w:pStyle w:val="Kommentartext"/>
      </w:pPr>
      <w:r>
        <w:rPr>
          <w:rStyle w:val="Kommentarzeichen"/>
        </w:rPr>
        <w:annotationRef/>
      </w:r>
      <w:r>
        <w:t>This looks like it is really close to the copyright stuff below. Is it just me or is this some formatting error?</w:t>
      </w:r>
    </w:p>
  </w:comment>
  <w:comment w:id="7" w:author="Büschel, Wolfgang" w:date="2014-01-17T12:31:00Z" w:initials="WB">
    <w:p w14:paraId="0E460004" w14:textId="77777777" w:rsidR="00DE1C77" w:rsidRDefault="00DE1C77">
      <w:pPr>
        <w:pStyle w:val="Kommentartext"/>
      </w:pPr>
      <w:r>
        <w:rPr>
          <w:rStyle w:val="Kommentarzeichen"/>
        </w:rPr>
        <w:annotationRef/>
      </w:r>
      <w:r>
        <w:t>This sentence is hard to understand.</w:t>
      </w:r>
    </w:p>
  </w:comment>
  <w:comment w:id="9" w:author="Büschel, Wolfgang" w:date="2014-01-17T12:32:00Z" w:initials="WB">
    <w:p w14:paraId="2E7B57B8" w14:textId="77777777" w:rsidR="00DE1C77" w:rsidRDefault="00DE1C77">
      <w:pPr>
        <w:pStyle w:val="Kommentartext"/>
      </w:pPr>
      <w:r>
        <w:rPr>
          <w:rStyle w:val="Kommentarzeichen"/>
        </w:rPr>
        <w:annotationRef/>
      </w:r>
      <w:r>
        <w:t>We already did this above, so this sounds weird</w:t>
      </w:r>
    </w:p>
  </w:comment>
  <w:comment w:id="11" w:author="Büschel, Wolfgang" w:date="2014-01-17T12:34:00Z" w:initials="WB">
    <w:p w14:paraId="4CE10582" w14:textId="77777777" w:rsidR="00DE1C77" w:rsidRDefault="00DE1C77">
      <w:pPr>
        <w:pStyle w:val="Kommentartext"/>
      </w:pPr>
      <w:r>
        <w:rPr>
          <w:rStyle w:val="Kommentarzeichen"/>
        </w:rPr>
        <w:annotationRef/>
      </w:r>
      <w:r>
        <w:t>This, partly, feels like a repetition of the paragraph above. Maybe combine them?</w:t>
      </w:r>
    </w:p>
  </w:comment>
  <w:comment w:id="12" w:author="Büschel, Wolfgang" w:date="2014-01-17T12:45:00Z" w:initials="WB">
    <w:p w14:paraId="6F9D39FE" w14:textId="77777777" w:rsidR="00DE1C77" w:rsidRDefault="00DE1C77">
      <w:pPr>
        <w:pStyle w:val="Kommentartext"/>
      </w:pPr>
      <w:r>
        <w:rPr>
          <w:rStyle w:val="Kommentarzeichen"/>
        </w:rPr>
        <w:annotationRef/>
      </w:r>
      <w:r>
        <w:t>This should clearer mention additional content being connected. Otherwise it’s not really a “vision”.</w:t>
      </w:r>
    </w:p>
  </w:comment>
  <w:comment w:id="13" w:author="Büschel, Wolfgang" w:date="2014-01-17T12:47:00Z" w:initials="WB">
    <w:p w14:paraId="7DC6C972" w14:textId="77777777" w:rsidR="00746B51" w:rsidRDefault="00746B51">
      <w:pPr>
        <w:pStyle w:val="Kommentartext"/>
      </w:pPr>
      <w:r>
        <w:rPr>
          <w:rStyle w:val="Kommentarzeichen"/>
        </w:rPr>
        <w:annotationRef/>
      </w:r>
      <w:r>
        <w:t>This is important, we need to clearly state why cAR is different from existing mobile AR solutions.</w:t>
      </w:r>
    </w:p>
    <w:p w14:paraId="4E2B0423" w14:textId="77777777" w:rsidR="00746B51" w:rsidRDefault="00746B51">
      <w:pPr>
        <w:pStyle w:val="Kommentartext"/>
      </w:pPr>
      <w:r>
        <w:t>Here we should mention a few more differences/advantages.</w:t>
      </w:r>
    </w:p>
  </w:comment>
  <w:comment w:id="14" w:author="pourang" w:date="2014-01-15T08:02:00Z" w:initials="p">
    <w:p w14:paraId="634A97F1" w14:textId="77777777" w:rsidR="00DE1C77" w:rsidRDefault="00DE1C77">
      <w:pPr>
        <w:pStyle w:val="Kommentartext"/>
      </w:pPr>
      <w:r>
        <w:rPr>
          <w:rStyle w:val="Kommentarzeichen"/>
        </w:rPr>
        <w:annotationRef/>
      </w:r>
      <w:r>
        <w:t>Location of what, the device?</w:t>
      </w:r>
    </w:p>
  </w:comment>
  <w:comment w:id="15" w:author="Büschel, Wolfgang" w:date="2014-01-17T12:54:00Z" w:initials="WB">
    <w:p w14:paraId="3FB3E19A" w14:textId="77777777" w:rsidR="00746B51" w:rsidRDefault="00746B51">
      <w:pPr>
        <w:pStyle w:val="Kommentartext"/>
      </w:pPr>
      <w:r>
        <w:rPr>
          <w:rStyle w:val="Kommentarzeichen"/>
        </w:rPr>
        <w:annotationRef/>
      </w:r>
      <w:r>
        <w:t>Is identification and registration really the same? For some (many?) techniques we need to know the precise position on our augmented object, not only on which object we are.</w:t>
      </w:r>
    </w:p>
  </w:comment>
  <w:comment w:id="16" w:author="pourang" w:date="2014-01-15T08:24:00Z" w:initials="p">
    <w:p w14:paraId="72E29DBE" w14:textId="77777777" w:rsidR="00DE1C77" w:rsidRDefault="00DE1C77">
      <w:pPr>
        <w:pStyle w:val="Kommentartext"/>
      </w:pPr>
      <w:r>
        <w:rPr>
          <w:rStyle w:val="Kommentarzeichen"/>
        </w:rPr>
        <w:annotationRef/>
      </w:r>
      <w:r>
        <w:t>I did not change this much. See the 3 papers that Raimund mentions to add from the reviewers:</w:t>
      </w:r>
    </w:p>
    <w:p w14:paraId="7ACA8931" w14:textId="77777777" w:rsidR="00DE1C77" w:rsidRDefault="00DE1C77">
      <w:pPr>
        <w:pStyle w:val="Kommentartext"/>
      </w:pPr>
    </w:p>
    <w:p w14:paraId="46FE10B7" w14:textId="77777777" w:rsidR="00DE1C77" w:rsidRDefault="00DE1C77">
      <w:pPr>
        <w:pStyle w:val="Kommentartext"/>
      </w:pPr>
      <w:r>
        <w:t>From RD:</w:t>
      </w:r>
    </w:p>
    <w:p w14:paraId="1BD41652" w14:textId="77777777" w:rsidR="00DE1C77" w:rsidRPr="00F85358" w:rsidRDefault="00DE1C77" w:rsidP="005544D0">
      <w:pPr>
        <w:pStyle w:val="Listenabsatz"/>
        <w:numPr>
          <w:ilvl w:val="0"/>
          <w:numId w:val="5"/>
        </w:numPr>
        <w:spacing w:after="160" w:line="259" w:lineRule="auto"/>
        <w:jc w:val="left"/>
      </w:pPr>
      <w:r>
        <w:t>add Augmented Maps by Reitmayr (Reviewer 5), Embodied Lenses by Kim+Elmqvist (R5), Cockburn for focus+context (R2)</w:t>
      </w:r>
    </w:p>
    <w:p w14:paraId="32691976" w14:textId="77777777" w:rsidR="00DE1C77" w:rsidRDefault="00DE1C77">
      <w:pPr>
        <w:pStyle w:val="Kommentartext"/>
      </w:pPr>
    </w:p>
  </w:comment>
  <w:comment w:id="17" w:author="Büschel, Wolfgang" w:date="2014-01-17T12:56:00Z" w:initials="WB">
    <w:p w14:paraId="05029D43" w14:textId="77777777" w:rsidR="00746B51" w:rsidRDefault="00746B51">
      <w:pPr>
        <w:pStyle w:val="Kommentartext"/>
      </w:pPr>
      <w:r>
        <w:rPr>
          <w:rStyle w:val="Kommentarzeichen"/>
        </w:rPr>
        <w:annotationRef/>
      </w:r>
      <w:r>
        <w:t xml:space="preserve">This is really short </w:t>
      </w:r>
      <w:r>
        <w:sym w:font="Wingdings" w:char="F04A"/>
      </w:r>
    </w:p>
  </w:comment>
  <w:comment w:id="19" w:author="Büschel, Wolfgang" w:date="2014-01-17T13:16:00Z" w:initials="WB">
    <w:p w14:paraId="5057BB33" w14:textId="77777777" w:rsidR="00A27E31" w:rsidRDefault="00A27E31">
      <w:pPr>
        <w:pStyle w:val="Kommentartext"/>
      </w:pPr>
      <w:r>
        <w:rPr>
          <w:rStyle w:val="Kommentarzeichen"/>
        </w:rPr>
        <w:annotationRef/>
      </w:r>
      <w:r>
        <w:t>That’s the wrong reference. I guess several references’ numbers need to be corrected.</w:t>
      </w:r>
    </w:p>
  </w:comment>
  <w:comment w:id="20" w:author="pourang" w:date="2014-01-15T08:29:00Z" w:initials="p">
    <w:p w14:paraId="50B585A4" w14:textId="77777777" w:rsidR="00DE1C77" w:rsidRDefault="00DE1C77">
      <w:pPr>
        <w:pStyle w:val="Kommentartext"/>
      </w:pPr>
      <w:r>
        <w:rPr>
          <w:rStyle w:val="Kommentarzeichen"/>
        </w:rPr>
        <w:annotationRef/>
      </w:r>
      <w:r>
        <w:t>add ref. to Elmqvist here.</w:t>
      </w:r>
    </w:p>
  </w:comment>
  <w:comment w:id="21" w:author="Büschel, Wolfgang" w:date="2014-01-17T13:13:00Z" w:initials="WB">
    <w:p w14:paraId="5ED4D6EB" w14:textId="77777777" w:rsidR="00A27E31" w:rsidRDefault="00A27E31">
      <w:pPr>
        <w:pStyle w:val="Kommentartext"/>
      </w:pPr>
      <w:r>
        <w:rPr>
          <w:rStyle w:val="Kommentarzeichen"/>
        </w:rPr>
        <w:annotationRef/>
      </w:r>
      <w:r>
        <w:t>The A-book is not referenced here. Maybe mention the name above when talking about the paper. Alternatively, reference the paper here once more.</w:t>
      </w:r>
    </w:p>
  </w:comment>
  <w:comment w:id="22" w:author="Büschel, Wolfgang" w:date="2014-01-17T13:18:00Z" w:initials="WB">
    <w:p w14:paraId="2645D641" w14:textId="77777777" w:rsidR="00E33396" w:rsidRDefault="00E33396">
      <w:pPr>
        <w:pStyle w:val="Kommentartext"/>
      </w:pPr>
      <w:r>
        <w:rPr>
          <w:rStyle w:val="Kommentarzeichen"/>
        </w:rPr>
        <w:annotationRef/>
      </w:r>
      <w:r>
        <w:t>This doesn’t really work. Good luck clicking a link on a printout. ;-)</w:t>
      </w:r>
    </w:p>
    <w:p w14:paraId="60395021" w14:textId="77777777" w:rsidR="00E33396" w:rsidRDefault="00E33396">
      <w:pPr>
        <w:pStyle w:val="Kommentartext"/>
      </w:pPr>
      <w:r>
        <w:t>I suggest putting those in footnotes</w:t>
      </w:r>
    </w:p>
  </w:comment>
  <w:comment w:id="25" w:author="Büschel, Wolfgang" w:date="2014-01-17T13:21:00Z" w:initials="WB">
    <w:p w14:paraId="11C3FDFF" w14:textId="77777777" w:rsidR="00E33396" w:rsidRDefault="00E33396">
      <w:pPr>
        <w:pStyle w:val="Kommentartext"/>
      </w:pPr>
      <w:r>
        <w:rPr>
          <w:rStyle w:val="Kommentarzeichen"/>
        </w:rPr>
        <w:annotationRef/>
      </w:r>
      <w:r>
        <w:t>While it’s good to write how our research is different, this is a very strong statement. I’d tone it down a bit.</w:t>
      </w:r>
    </w:p>
  </w:comment>
  <w:comment w:id="28" w:author="Büschel, Wolfgang" w:date="2014-01-17T13:28:00Z" w:initials="WB">
    <w:p w14:paraId="26F3EAB7" w14:textId="24A96FBD" w:rsidR="006B7EE6" w:rsidRDefault="006B7EE6">
      <w:pPr>
        <w:pStyle w:val="Kommentartext"/>
      </w:pPr>
      <w:r>
        <w:rPr>
          <w:rStyle w:val="Kommentarzeichen"/>
        </w:rPr>
        <w:annotationRef/>
      </w:r>
      <w:r w:rsidR="00216A7E">
        <w:t>Top-level heading should be in capital letters. cAR as well?</w:t>
      </w:r>
    </w:p>
  </w:comment>
  <w:comment w:id="31" w:author="pourang" w:date="2014-01-15T09:05:00Z" w:initials="p">
    <w:p w14:paraId="76804877" w14:textId="77777777" w:rsidR="00DE1C77" w:rsidRDefault="00DE1C77">
      <w:pPr>
        <w:pStyle w:val="Kommentartext"/>
      </w:pPr>
      <w:r>
        <w:rPr>
          <w:rStyle w:val="Kommentarzeichen"/>
        </w:rPr>
        <w:annotationRef/>
      </w:r>
      <w:r>
        <w:t>I put this one first as its newer than content-aware ones. I would even put this before the contact-based, but does not make sense, as contact is the key thing here.</w:t>
      </w:r>
    </w:p>
  </w:comment>
  <w:comment w:id="32" w:author="Büschel, Wolfgang" w:date="2014-01-17T13:29:00Z" w:initials="WB">
    <w:p w14:paraId="32690334" w14:textId="77777777" w:rsidR="006B7EE6" w:rsidRDefault="006B7EE6">
      <w:pPr>
        <w:pStyle w:val="Kommentartext"/>
      </w:pPr>
      <w:r>
        <w:rPr>
          <w:rStyle w:val="Kommentarzeichen"/>
        </w:rPr>
        <w:annotationRef/>
      </w:r>
      <w:r>
        <w:t>Why not content-aware?</w:t>
      </w:r>
    </w:p>
  </w:comment>
  <w:comment w:id="33" w:author="Büschel, Wolfgang" w:date="2014-01-17T13:30:00Z" w:initials="WB">
    <w:p w14:paraId="01ACB30B" w14:textId="77777777" w:rsidR="006B7EE6" w:rsidRDefault="006B7EE6">
      <w:pPr>
        <w:pStyle w:val="Kommentartext"/>
      </w:pPr>
      <w:r>
        <w:rPr>
          <w:rStyle w:val="Kommentarzeichen"/>
        </w:rPr>
        <w:annotationRef/>
      </w:r>
      <w:r>
        <w:t>“Unique” in which way?</w:t>
      </w:r>
    </w:p>
  </w:comment>
  <w:comment w:id="34" w:author="pourang" w:date="2014-01-15T09:02:00Z" w:initials="p">
    <w:p w14:paraId="595D559B" w14:textId="77777777" w:rsidR="00DE1C77" w:rsidRDefault="00DE1C77">
      <w:pPr>
        <w:pStyle w:val="Kommentartext"/>
      </w:pPr>
      <w:r>
        <w:rPr>
          <w:rStyle w:val="Kommentarzeichen"/>
        </w:rPr>
        <w:annotationRef/>
      </w:r>
      <w:r>
        <w:t>This image needs a new one, so that it at least looks different than the one from tangible views.</w:t>
      </w:r>
    </w:p>
  </w:comment>
  <w:comment w:id="35" w:author="pourang" w:date="2014-01-15T09:12:00Z" w:initials="p">
    <w:p w14:paraId="6CAA0662" w14:textId="77777777" w:rsidR="00DE1C77" w:rsidRDefault="00DE1C77">
      <w:pPr>
        <w:pStyle w:val="Kommentartext"/>
      </w:pPr>
      <w:r>
        <w:rPr>
          <w:rStyle w:val="Kommentarzeichen"/>
        </w:rPr>
        <w:annotationRef/>
      </w:r>
      <w:r>
        <w:t>For each technique, I would like to see an example, perhaps in a case where its on top of a map, or active reading. Etc.</w:t>
      </w:r>
    </w:p>
  </w:comment>
  <w:comment w:id="37" w:author="pourang" w:date="2014-01-15T09:11:00Z" w:initials="p">
    <w:p w14:paraId="51C3BDBC" w14:textId="77777777" w:rsidR="00DE1C77" w:rsidRDefault="00DE1C77">
      <w:pPr>
        <w:pStyle w:val="Kommentartext"/>
      </w:pPr>
      <w:r>
        <w:rPr>
          <w:rStyle w:val="Kommentarzeichen"/>
        </w:rPr>
        <w:annotationRef/>
      </w:r>
      <w:r>
        <w:t>That does what?</w:t>
      </w:r>
    </w:p>
  </w:comment>
  <w:comment w:id="38" w:author="Büschel, Wolfgang" w:date="2014-01-17T13:55:00Z" w:initials="WB">
    <w:p w14:paraId="5D52B0EF" w14:textId="77777777" w:rsidR="000D65AB" w:rsidRDefault="000D65AB">
      <w:pPr>
        <w:pStyle w:val="Kommentartext"/>
      </w:pPr>
      <w:r>
        <w:rPr>
          <w:rStyle w:val="Kommentarzeichen"/>
        </w:rPr>
        <w:annotationRef/>
      </w:r>
      <w:r>
        <w:t>I actually think that the off-contact techniques are least interesting in regards of contact augmented reality. Maybe put them at the end?</w:t>
      </w:r>
    </w:p>
  </w:comment>
  <w:comment w:id="39" w:author="Büschel, Wolfgang" w:date="2014-01-17T14:16:00Z" w:initials="WB">
    <w:p w14:paraId="485AA048" w14:textId="5534A1F6" w:rsidR="00BA224E" w:rsidRDefault="00BA224E">
      <w:pPr>
        <w:pStyle w:val="Kommentartext"/>
      </w:pPr>
      <w:r>
        <w:rPr>
          <w:rStyle w:val="Kommentarzeichen"/>
        </w:rPr>
        <w:annotationRef/>
      </w:r>
      <w:r>
        <w:t>The graphic is less than ideal. The grey background</w:t>
      </w:r>
      <w:r w:rsidR="006A1CE9">
        <w:t>s</w:t>
      </w:r>
      <w:r>
        <w:t xml:space="preserve"> aren’t necessary and the content-aware part looks, I don’t know, cramped?</w:t>
      </w:r>
    </w:p>
  </w:comment>
  <w:comment w:id="42" w:author="pourang" w:date="2014-01-15T09:16:00Z" w:initials="p">
    <w:p w14:paraId="57C3D3BB" w14:textId="77777777" w:rsidR="00DE1C77" w:rsidRDefault="00DE1C77">
      <w:pPr>
        <w:pStyle w:val="Kommentartext"/>
      </w:pPr>
      <w:r>
        <w:rPr>
          <w:rStyle w:val="Kommentarzeichen"/>
        </w:rPr>
        <w:annotationRef/>
      </w:r>
      <w:r>
        <w:t>Good use of example.</w:t>
      </w:r>
    </w:p>
  </w:comment>
  <w:comment w:id="43" w:author="pourang" w:date="2014-01-15T09:16:00Z" w:initials="p">
    <w:p w14:paraId="0E9E8427" w14:textId="77777777" w:rsidR="00DE1C77" w:rsidRDefault="00DE1C77">
      <w:pPr>
        <w:pStyle w:val="Kommentartext"/>
      </w:pPr>
      <w:r>
        <w:rPr>
          <w:rStyle w:val="Kommentarzeichen"/>
        </w:rPr>
        <w:annotationRef/>
      </w:r>
      <w:r>
        <w:t xml:space="preserve">Good example, lets try to have one for each. Could use the newspaper scenario for this or any other one. </w:t>
      </w:r>
    </w:p>
  </w:comment>
  <w:comment w:id="44" w:author="pourang" w:date="2014-01-15T09:17:00Z" w:initials="p">
    <w:p w14:paraId="72409020" w14:textId="77777777" w:rsidR="00DE1C77" w:rsidRDefault="00DE1C77">
      <w:pPr>
        <w:pStyle w:val="Kommentartext"/>
      </w:pPr>
      <w:r>
        <w:rPr>
          <w:rStyle w:val="Kommentarzeichen"/>
        </w:rPr>
        <w:annotationRef/>
      </w:r>
      <w:r>
        <w:t>Not a very clear ex.</w:t>
      </w:r>
    </w:p>
  </w:comment>
  <w:comment w:id="45" w:author="pourang" w:date="2014-01-15T09:17:00Z" w:initials="p">
    <w:p w14:paraId="31E6122A" w14:textId="77777777" w:rsidR="00DE1C77" w:rsidRDefault="00DE1C77">
      <w:pPr>
        <w:pStyle w:val="Kommentartext"/>
      </w:pPr>
      <w:r>
        <w:rPr>
          <w:rStyle w:val="Kommentarzeichen"/>
        </w:rPr>
        <w:annotationRef/>
      </w:r>
      <w:r>
        <w:t>Should we even include this. Does it dilute our novel ones.</w:t>
      </w:r>
    </w:p>
  </w:comment>
  <w:comment w:id="49" w:author="Büschel, Wolfgang" w:date="2014-01-17T16:58:00Z" w:initials="WB">
    <w:p w14:paraId="3A9F3108" w14:textId="5107C230" w:rsidR="009D7AC9" w:rsidRDefault="009D7AC9">
      <w:pPr>
        <w:pStyle w:val="Kommentartext"/>
      </w:pPr>
      <w:r>
        <w:rPr>
          <w:rStyle w:val="Kommentarzeichen"/>
        </w:rPr>
        <w:annotationRef/>
      </w:r>
      <w:r>
        <w:t>In the paper we write tPad, in the table it’s suddenly cAR-Pad (which is an awesome name btw, because it’s like a carpet, put on other stuff)</w:t>
      </w:r>
    </w:p>
  </w:comment>
  <w:comment w:id="54" w:author="pourang" w:date="2014-01-15T09:35:00Z" w:initials="p">
    <w:p w14:paraId="3BC24E2C" w14:textId="77777777" w:rsidR="00DE1C77" w:rsidRDefault="00DE1C77">
      <w:pPr>
        <w:pStyle w:val="Kommentartext"/>
      </w:pPr>
      <w:r>
        <w:rPr>
          <w:rStyle w:val="Kommentarzeichen"/>
        </w:rPr>
        <w:annotationRef/>
      </w:r>
      <w:r>
        <w:t>Is there anyway we can make this sound different than Tngible Views? Please check with Raimund.</w:t>
      </w:r>
    </w:p>
  </w:comment>
  <w:comment w:id="68" w:author="Büschel, Wolfgang" w:date="2014-01-17T17:07:00Z" w:initials="WB">
    <w:p w14:paraId="43418DAD" w14:textId="49AB3E3B" w:rsidR="00216A7E" w:rsidRDefault="00216A7E">
      <w:pPr>
        <w:pStyle w:val="Kommentartext"/>
      </w:pPr>
      <w:r>
        <w:rPr>
          <w:rStyle w:val="Kommentarzeichen"/>
        </w:rPr>
        <w:annotationRef/>
      </w:r>
      <w:r>
        <w:t>If we don’t have a reference for that, I’d remove the sentence.</w:t>
      </w:r>
    </w:p>
  </w:comment>
  <w:comment w:id="78" w:author="Büschel, Wolfgang" w:date="2014-01-17T17:25:00Z" w:initials="WB">
    <w:p w14:paraId="0284ABFB" w14:textId="77ECBE97" w:rsidR="007007F9" w:rsidRDefault="007007F9">
      <w:pPr>
        <w:pStyle w:val="Kommentartext"/>
      </w:pPr>
      <w:r>
        <w:rPr>
          <w:rStyle w:val="Kommentarzeichen"/>
        </w:rPr>
        <w:annotationRef/>
      </w:r>
      <w:r>
        <w:t>Again: tPad or cAR-Pad?</w:t>
      </w:r>
    </w:p>
  </w:comment>
  <w:comment w:id="79" w:author="pourang" w:date="2014-01-15T10:07:00Z" w:initials="p">
    <w:p w14:paraId="283DD05E" w14:textId="77777777" w:rsidR="00DE1C77" w:rsidRPr="008377F8" w:rsidRDefault="00DE1C77">
      <w:pPr>
        <w:pStyle w:val="Kommentartext"/>
        <w:rPr>
          <w:lang w:val="en-CA"/>
        </w:rPr>
      </w:pPr>
      <w:r>
        <w:rPr>
          <w:rStyle w:val="Kommentarzeichen"/>
        </w:rPr>
        <w:annotationRef/>
      </w:r>
      <w:r>
        <w:t>Are these novel</w:t>
      </w:r>
      <w:r>
        <w:rPr>
          <w:lang w:val="en-CA"/>
        </w:rPr>
        <w:t>?</w:t>
      </w:r>
    </w:p>
  </w:comment>
  <w:comment w:id="81" w:author="pourang" w:date="2014-01-15T10:08:00Z" w:initials="p">
    <w:p w14:paraId="666F6C94" w14:textId="77777777" w:rsidR="00DE1C77" w:rsidRDefault="00DE1C77">
      <w:pPr>
        <w:pStyle w:val="Kommentartext"/>
      </w:pPr>
      <w:r>
        <w:rPr>
          <w:rStyle w:val="Kommentarzeichen"/>
        </w:rPr>
        <w:annotationRef/>
      </w:r>
      <w:r>
        <w:t>Can we have one image, with arrows showing all the components of our device: camera, magnets, et. Etc.</w:t>
      </w:r>
    </w:p>
  </w:comment>
  <w:comment w:id="82" w:author="Büschel, Wolfgang" w:date="2014-01-17T18:34:00Z" w:initials="WB">
    <w:p w14:paraId="19657C8F" w14:textId="2657068E" w:rsidR="00682AD6" w:rsidRDefault="00682AD6">
      <w:pPr>
        <w:pStyle w:val="Kommentartext"/>
      </w:pPr>
      <w:r>
        <w:rPr>
          <w:rStyle w:val="Kommentarzeichen"/>
        </w:rPr>
        <w:annotationRef/>
      </w:r>
      <w:r>
        <w:t>Potential candidate for shortening</w:t>
      </w:r>
    </w:p>
  </w:comment>
  <w:comment w:id="83" w:author="Büschel, Wolfgang" w:date="2014-01-17T18:40:00Z" w:initials="WB">
    <w:p w14:paraId="5865ECFE" w14:textId="0BCE3B0F" w:rsidR="00682AD6" w:rsidRDefault="00682AD6">
      <w:pPr>
        <w:pStyle w:val="Kommentartext"/>
      </w:pPr>
      <w:r>
        <w:rPr>
          <w:rStyle w:val="Kommentarzeichen"/>
        </w:rPr>
        <w:annotationRef/>
      </w:r>
      <w:r>
        <w:t>We might want to shorten this? I thought that the actual tPad was to be toned down in this paper.</w:t>
      </w:r>
    </w:p>
  </w:comment>
  <w:comment w:id="84" w:author="Büschel, Wolfgang" w:date="2014-01-17T18:39:00Z" w:initials="WB">
    <w:p w14:paraId="5DE8E857" w14:textId="7B1E6718" w:rsidR="00682AD6" w:rsidRDefault="00682AD6">
      <w:pPr>
        <w:pStyle w:val="Kommentartext"/>
      </w:pPr>
      <w:r>
        <w:rPr>
          <w:rStyle w:val="Kommentarzeichen"/>
        </w:rPr>
        <w:annotationRef/>
      </w:r>
      <w:r>
        <w:t>Could be misunderstood as the paper being an actual part of the prototype</w:t>
      </w:r>
    </w:p>
  </w:comment>
  <w:comment w:id="87" w:author="Büschel, Wolfgang" w:date="2014-01-17T17:38:00Z" w:initials="WB">
    <w:p w14:paraId="6648728E" w14:textId="6EC10764" w:rsidR="004A1B43" w:rsidRDefault="004A1B43">
      <w:pPr>
        <w:pStyle w:val="Kommentartext"/>
      </w:pPr>
      <w:r>
        <w:rPr>
          <w:rStyle w:val="Kommentarzeichen"/>
        </w:rPr>
        <w:annotationRef/>
      </w:r>
      <w:r>
        <w:t>As mentioned above, those links really don’t help.</w:t>
      </w:r>
    </w:p>
  </w:comment>
  <w:comment w:id="91" w:author="Büschel, Wolfgang" w:date="2014-01-17T18:48:00Z" w:initials="WB">
    <w:p w14:paraId="48ADB918" w14:textId="36EEC623" w:rsidR="00C22A83" w:rsidRDefault="00C22A83">
      <w:pPr>
        <w:pStyle w:val="Kommentartext"/>
      </w:pPr>
      <w:r>
        <w:rPr>
          <w:rStyle w:val="Kommentarzeichen"/>
        </w:rPr>
        <w:annotationRef/>
      </w:r>
      <w:r>
        <w:t>How is “accuracy” defined?</w:t>
      </w:r>
    </w:p>
  </w:comment>
  <w:comment w:id="92" w:author="pourang" w:date="2014-01-15T10:13:00Z" w:initials="p">
    <w:p w14:paraId="5BA56013" w14:textId="77777777" w:rsidR="00DE1C77" w:rsidRDefault="00DE1C77">
      <w:pPr>
        <w:pStyle w:val="Kommentartext"/>
      </w:pPr>
      <w:r>
        <w:rPr>
          <w:rStyle w:val="Kommentarzeichen"/>
        </w:rPr>
        <w:annotationRef/>
      </w:r>
      <w:r>
        <w:t>I think this is good. But we need to say something additional. Such as the registration requirement is now satisfied, etc. Or that such an implementation confirms the registration issues are possible and easily managed.</w:t>
      </w:r>
    </w:p>
  </w:comment>
  <w:comment w:id="93" w:author="Büschel, Wolfgang" w:date="2014-01-17T18:46:00Z" w:initials="WB">
    <w:p w14:paraId="56E7CA4B" w14:textId="415E0BA3" w:rsidR="00C22A83" w:rsidRDefault="00C22A83">
      <w:pPr>
        <w:pStyle w:val="Kommentartext"/>
      </w:pPr>
      <w:r>
        <w:rPr>
          <w:rStyle w:val="Kommentarzeichen"/>
        </w:rPr>
        <w:annotationRef/>
      </w:r>
      <w:r>
        <w:t>How does content on the screen typically reduce the tracking accuracy? Obviously, up to -100% when everything is blocked out. But what happens in a realistic usage scenario?</w:t>
      </w:r>
    </w:p>
  </w:comment>
  <w:comment w:id="94" w:author="pourang" w:date="2014-01-15T10:15:00Z" w:initials="p">
    <w:p w14:paraId="7263B1D5" w14:textId="77777777" w:rsidR="00DE1C77" w:rsidRDefault="00DE1C77">
      <w:pPr>
        <w:pStyle w:val="Kommentartext"/>
      </w:pPr>
      <w:r>
        <w:rPr>
          <w:rStyle w:val="Kommentarzeichen"/>
        </w:rPr>
        <w:annotationRef/>
      </w:r>
      <w:r>
        <w:t>This is dangerous to say as such. Lets think of a more positive way to spin this limitation.</w:t>
      </w:r>
    </w:p>
  </w:comment>
  <w:comment w:id="101" w:author="Büschel, Wolfgang" w:date="2014-01-17T18:58:00Z" w:initials="WB">
    <w:p w14:paraId="4724B74E" w14:textId="6048C439" w:rsidR="005A7A7E" w:rsidRDefault="005A7A7E">
      <w:pPr>
        <w:pStyle w:val="Kommentartext"/>
      </w:pPr>
      <w:r>
        <w:rPr>
          <w:rStyle w:val="Kommentarzeichen"/>
        </w:rPr>
        <w:annotationRef/>
      </w:r>
      <w:r>
        <w:t>I don’t think that we add any valuable insight here, might take it out?</w:t>
      </w:r>
    </w:p>
  </w:comment>
  <w:comment w:id="104" w:author="Büschel, Wolfgang" w:date="2014-01-17T19:01:00Z" w:initials="WB">
    <w:p w14:paraId="3A914766" w14:textId="1FE95303" w:rsidR="005A7A7E" w:rsidRDefault="005A7A7E">
      <w:pPr>
        <w:pStyle w:val="Kommentartext"/>
      </w:pPr>
      <w:r>
        <w:rPr>
          <w:rStyle w:val="Kommentarzeichen"/>
        </w:rPr>
        <w:annotationRef/>
      </w:r>
      <w:r>
        <w:t>Placement of Figure 5 is not so great.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CC5F95" w15:done="0"/>
  <w15:commentEx w15:paraId="2CC4A04A" w15:done="0"/>
  <w15:commentEx w15:paraId="0E460004" w15:done="0"/>
  <w15:commentEx w15:paraId="2E7B57B8" w15:done="0"/>
  <w15:commentEx w15:paraId="4CE10582" w15:done="0"/>
  <w15:commentEx w15:paraId="6F9D39FE" w15:done="0"/>
  <w15:commentEx w15:paraId="4E2B0423" w15:done="0"/>
  <w15:commentEx w15:paraId="634A97F1" w15:done="0"/>
  <w15:commentEx w15:paraId="3FB3E19A" w15:done="0"/>
  <w15:commentEx w15:paraId="32691976" w15:done="0"/>
  <w15:commentEx w15:paraId="05029D43" w15:done="0"/>
  <w15:commentEx w15:paraId="5057BB33" w15:done="0"/>
  <w15:commentEx w15:paraId="50B585A4" w15:done="0"/>
  <w15:commentEx w15:paraId="5ED4D6EB" w15:done="0"/>
  <w15:commentEx w15:paraId="60395021" w15:done="0"/>
  <w15:commentEx w15:paraId="11C3FDFF" w15:done="0"/>
  <w15:commentEx w15:paraId="26F3EAB7" w15:done="0"/>
  <w15:commentEx w15:paraId="76804877" w15:done="0"/>
  <w15:commentEx w15:paraId="32690334" w15:done="0"/>
  <w15:commentEx w15:paraId="01ACB30B" w15:done="0"/>
  <w15:commentEx w15:paraId="595D559B" w15:done="0"/>
  <w15:commentEx w15:paraId="6CAA0662" w15:done="0"/>
  <w15:commentEx w15:paraId="51C3BDBC" w15:done="0"/>
  <w15:commentEx w15:paraId="5D52B0EF" w15:done="0"/>
  <w15:commentEx w15:paraId="485AA048" w15:done="0"/>
  <w15:commentEx w15:paraId="57C3D3BB" w15:done="0"/>
  <w15:commentEx w15:paraId="0E9E8427" w15:done="0"/>
  <w15:commentEx w15:paraId="72409020" w15:done="0"/>
  <w15:commentEx w15:paraId="31E6122A" w15:done="0"/>
  <w15:commentEx w15:paraId="3A9F3108" w15:done="0"/>
  <w15:commentEx w15:paraId="3BC24E2C" w15:done="0"/>
  <w15:commentEx w15:paraId="43418DAD" w15:done="0"/>
  <w15:commentEx w15:paraId="0284ABFB" w15:done="0"/>
  <w15:commentEx w15:paraId="283DD05E" w15:done="0"/>
  <w15:commentEx w15:paraId="666F6C94" w15:done="0"/>
  <w15:commentEx w15:paraId="19657C8F" w15:done="0"/>
  <w15:commentEx w15:paraId="5865ECFE" w15:done="0"/>
  <w15:commentEx w15:paraId="5DE8E857" w15:done="0"/>
  <w15:commentEx w15:paraId="6648728E" w15:done="0"/>
  <w15:commentEx w15:paraId="48ADB918" w15:done="0"/>
  <w15:commentEx w15:paraId="5BA56013" w15:done="0"/>
  <w15:commentEx w15:paraId="56E7CA4B" w15:done="0"/>
  <w15:commentEx w15:paraId="7263B1D5" w15:done="0"/>
  <w15:commentEx w15:paraId="4724B74E" w15:done="0"/>
  <w15:commentEx w15:paraId="3A9147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A4B3D" w14:textId="77777777" w:rsidR="003D5318" w:rsidRDefault="003D5318">
      <w:r>
        <w:separator/>
      </w:r>
    </w:p>
  </w:endnote>
  <w:endnote w:type="continuationSeparator" w:id="0">
    <w:p w14:paraId="3EAC243A" w14:textId="77777777" w:rsidR="003D5318" w:rsidRDefault="003D53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3"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51AEE" w14:textId="77777777" w:rsidR="00DE1C77" w:rsidRDefault="00DE1C77">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3966D7F4" w14:textId="77777777" w:rsidR="00DE1C77" w:rsidRDefault="00DE1C7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A4F1EE" w14:textId="77777777" w:rsidR="003D5318" w:rsidRDefault="003D5318">
      <w:r>
        <w:separator/>
      </w:r>
    </w:p>
  </w:footnote>
  <w:footnote w:type="continuationSeparator" w:id="0">
    <w:p w14:paraId="01B25B33" w14:textId="77777777" w:rsidR="003D5318" w:rsidRDefault="003D531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836A8AC"/>
    <w:lvl w:ilvl="0">
      <w:start w:val="1"/>
      <w:numFmt w:val="bullet"/>
      <w:pStyle w:val="Aufzhlungszeichen"/>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üschel, Wolfgang">
    <w15:presenceInfo w15:providerId="AD" w15:userId="S-1-5-21-2460817856-2839157660-1071344080-1119"/>
  </w15:person>
  <w15:person w15:author="Wolfgang Büschel">
    <w15:presenceInfo w15:providerId="AD" w15:userId="S-1-5-21-2460817856-2839157660-1071344080-11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6D54"/>
    <w:rsid w:val="00022983"/>
    <w:rsid w:val="000355F6"/>
    <w:rsid w:val="00037D46"/>
    <w:rsid w:val="0009634A"/>
    <w:rsid w:val="000D65AB"/>
    <w:rsid w:val="000E5EFE"/>
    <w:rsid w:val="00112EA1"/>
    <w:rsid w:val="00115A3F"/>
    <w:rsid w:val="00130757"/>
    <w:rsid w:val="00132D32"/>
    <w:rsid w:val="001378B9"/>
    <w:rsid w:val="001578EE"/>
    <w:rsid w:val="001659C6"/>
    <w:rsid w:val="00170423"/>
    <w:rsid w:val="00172159"/>
    <w:rsid w:val="001E4A9D"/>
    <w:rsid w:val="001F329E"/>
    <w:rsid w:val="00216A7E"/>
    <w:rsid w:val="00237B88"/>
    <w:rsid w:val="00240136"/>
    <w:rsid w:val="0025125C"/>
    <w:rsid w:val="002518AB"/>
    <w:rsid w:val="00295DD1"/>
    <w:rsid w:val="002A03DC"/>
    <w:rsid w:val="002D6A57"/>
    <w:rsid w:val="00301802"/>
    <w:rsid w:val="00375299"/>
    <w:rsid w:val="003B4153"/>
    <w:rsid w:val="003D5318"/>
    <w:rsid w:val="003D6E23"/>
    <w:rsid w:val="003E3258"/>
    <w:rsid w:val="00474255"/>
    <w:rsid w:val="0049141B"/>
    <w:rsid w:val="004A1B43"/>
    <w:rsid w:val="004B06E9"/>
    <w:rsid w:val="00546FE5"/>
    <w:rsid w:val="005544D0"/>
    <w:rsid w:val="00571CED"/>
    <w:rsid w:val="005842F9"/>
    <w:rsid w:val="005A7A7E"/>
    <w:rsid w:val="005B6A93"/>
    <w:rsid w:val="00603A4D"/>
    <w:rsid w:val="0061710B"/>
    <w:rsid w:val="0062758A"/>
    <w:rsid w:val="00682AD6"/>
    <w:rsid w:val="0068547D"/>
    <w:rsid w:val="00685D88"/>
    <w:rsid w:val="0069356A"/>
    <w:rsid w:val="006A044B"/>
    <w:rsid w:val="006A1CE9"/>
    <w:rsid w:val="006A1FA3"/>
    <w:rsid w:val="006B09ED"/>
    <w:rsid w:val="006B7EE6"/>
    <w:rsid w:val="006D451E"/>
    <w:rsid w:val="006E362E"/>
    <w:rsid w:val="006E53CC"/>
    <w:rsid w:val="006E6BE0"/>
    <w:rsid w:val="007000C9"/>
    <w:rsid w:val="007007F9"/>
    <w:rsid w:val="00746B51"/>
    <w:rsid w:val="00755ED8"/>
    <w:rsid w:val="00793DF2"/>
    <w:rsid w:val="007B52CF"/>
    <w:rsid w:val="007C08CF"/>
    <w:rsid w:val="007C3600"/>
    <w:rsid w:val="007D039B"/>
    <w:rsid w:val="008377F8"/>
    <w:rsid w:val="008536AF"/>
    <w:rsid w:val="00870740"/>
    <w:rsid w:val="0087467E"/>
    <w:rsid w:val="00891F84"/>
    <w:rsid w:val="008A4561"/>
    <w:rsid w:val="008B197E"/>
    <w:rsid w:val="008B7AEC"/>
    <w:rsid w:val="008E59DA"/>
    <w:rsid w:val="00921D73"/>
    <w:rsid w:val="00953B40"/>
    <w:rsid w:val="00964A16"/>
    <w:rsid w:val="00967330"/>
    <w:rsid w:val="00985CE2"/>
    <w:rsid w:val="00995F10"/>
    <w:rsid w:val="009A3F1B"/>
    <w:rsid w:val="009B701B"/>
    <w:rsid w:val="009D7AC9"/>
    <w:rsid w:val="009F334B"/>
    <w:rsid w:val="009F651C"/>
    <w:rsid w:val="00A105B5"/>
    <w:rsid w:val="00A12D83"/>
    <w:rsid w:val="00A27E31"/>
    <w:rsid w:val="00A66E61"/>
    <w:rsid w:val="00A771A6"/>
    <w:rsid w:val="00A863C3"/>
    <w:rsid w:val="00AC2292"/>
    <w:rsid w:val="00AE2664"/>
    <w:rsid w:val="00B13912"/>
    <w:rsid w:val="00B20B16"/>
    <w:rsid w:val="00B671D7"/>
    <w:rsid w:val="00BA224E"/>
    <w:rsid w:val="00BA6BAE"/>
    <w:rsid w:val="00BC5FA0"/>
    <w:rsid w:val="00BF3697"/>
    <w:rsid w:val="00C22A83"/>
    <w:rsid w:val="00C40BE3"/>
    <w:rsid w:val="00C65524"/>
    <w:rsid w:val="00CA2A10"/>
    <w:rsid w:val="00CB4646"/>
    <w:rsid w:val="00CB54A9"/>
    <w:rsid w:val="00CD7EC6"/>
    <w:rsid w:val="00CE3773"/>
    <w:rsid w:val="00D24B42"/>
    <w:rsid w:val="00D3292B"/>
    <w:rsid w:val="00D66902"/>
    <w:rsid w:val="00DA70EA"/>
    <w:rsid w:val="00DE1C77"/>
    <w:rsid w:val="00E076E5"/>
    <w:rsid w:val="00E26518"/>
    <w:rsid w:val="00E26785"/>
    <w:rsid w:val="00E3178B"/>
    <w:rsid w:val="00E33396"/>
    <w:rsid w:val="00E41CD9"/>
    <w:rsid w:val="00E61ECF"/>
    <w:rsid w:val="00E7660D"/>
    <w:rsid w:val="00EC0614"/>
    <w:rsid w:val="00EC1F6A"/>
    <w:rsid w:val="00ED3D93"/>
    <w:rsid w:val="00F24943"/>
    <w:rsid w:val="00F5619A"/>
    <w:rsid w:val="00F63CFF"/>
    <w:rsid w:val="00F96495"/>
    <w:rsid w:val="00FB4A09"/>
    <w:rsid w:val="00FE5E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055A92"/>
  <w15:docId w15:val="{66FD3807-22CA-4FFA-9621-D72643FC6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80"/>
      <w:jc w:val="both"/>
    </w:pPr>
    <w:rPr>
      <w:sz w:val="18"/>
      <w:lang w:val="en-US" w:eastAsia="en-US"/>
    </w:rPr>
  </w:style>
  <w:style w:type="paragraph" w:styleId="berschrift1">
    <w:name w:val="heading 1"/>
    <w:basedOn w:val="Standard"/>
    <w:next w:val="Standard"/>
    <w:qFormat/>
    <w:pPr>
      <w:keepNext/>
      <w:numPr>
        <w:numId w:val="1"/>
      </w:numPr>
      <w:spacing w:before="40" w:after="0"/>
      <w:jc w:val="left"/>
      <w:outlineLvl w:val="0"/>
    </w:pPr>
    <w:rPr>
      <w:b/>
      <w:kern w:val="28"/>
      <w:sz w:val="24"/>
    </w:rPr>
  </w:style>
  <w:style w:type="paragraph" w:styleId="berschrift2">
    <w:name w:val="heading 2"/>
    <w:basedOn w:val="berschrift1"/>
    <w:next w:val="Standard"/>
    <w:qFormat/>
    <w:pPr>
      <w:numPr>
        <w:ilvl w:val="1"/>
      </w:numPr>
      <w:outlineLvl w:val="1"/>
    </w:pPr>
  </w:style>
  <w:style w:type="paragraph" w:styleId="berschrift3">
    <w:name w:val="heading 3"/>
    <w:basedOn w:val="berschrift2"/>
    <w:next w:val="Standard"/>
    <w:qFormat/>
    <w:pPr>
      <w:numPr>
        <w:ilvl w:val="2"/>
      </w:numPr>
      <w:outlineLvl w:val="2"/>
    </w:pPr>
    <w:rPr>
      <w:b w:val="0"/>
      <w:i/>
      <w:sz w:val="22"/>
    </w:rPr>
  </w:style>
  <w:style w:type="paragraph" w:styleId="berschrift4">
    <w:name w:val="heading 4"/>
    <w:basedOn w:val="berschrift3"/>
    <w:next w:val="Standard"/>
    <w:qFormat/>
    <w:pPr>
      <w:numPr>
        <w:ilvl w:val="3"/>
      </w:numPr>
      <w:outlineLvl w:val="3"/>
    </w:pPr>
  </w:style>
  <w:style w:type="paragraph" w:styleId="berschrift5">
    <w:name w:val="heading 5"/>
    <w:basedOn w:val="Listennummer3"/>
    <w:next w:val="Standard"/>
    <w:qFormat/>
    <w:pPr>
      <w:numPr>
        <w:ilvl w:val="4"/>
        <w:numId w:val="1"/>
      </w:numPr>
      <w:spacing w:before="40" w:after="0"/>
      <w:ind w:left="0" w:firstLine="0"/>
      <w:jc w:val="left"/>
      <w:outlineLvl w:val="4"/>
    </w:pPr>
    <w:rPr>
      <w:i/>
      <w:sz w:val="22"/>
    </w:rPr>
  </w:style>
  <w:style w:type="paragraph" w:styleId="berschrift6">
    <w:name w:val="heading 6"/>
    <w:basedOn w:val="Standard"/>
    <w:next w:val="Standard"/>
    <w:qFormat/>
    <w:pPr>
      <w:numPr>
        <w:ilvl w:val="5"/>
        <w:numId w:val="1"/>
      </w:numPr>
      <w:spacing w:before="240" w:after="60"/>
      <w:outlineLvl w:val="5"/>
    </w:pPr>
    <w:rPr>
      <w:rFonts w:ascii="Arial" w:hAnsi="Arial"/>
      <w:i/>
      <w:sz w:val="22"/>
    </w:rPr>
  </w:style>
  <w:style w:type="paragraph" w:styleId="berschrift7">
    <w:name w:val="heading 7"/>
    <w:basedOn w:val="Standard"/>
    <w:next w:val="Standard"/>
    <w:qFormat/>
    <w:pPr>
      <w:numPr>
        <w:ilvl w:val="6"/>
        <w:numId w:val="1"/>
      </w:numPr>
      <w:spacing w:before="240" w:after="60"/>
      <w:outlineLvl w:val="6"/>
    </w:pPr>
    <w:rPr>
      <w:rFonts w:ascii="Arial" w:hAnsi="Arial"/>
    </w:rPr>
  </w:style>
  <w:style w:type="paragraph" w:styleId="berschrift8">
    <w:name w:val="heading 8"/>
    <w:basedOn w:val="Standard"/>
    <w:next w:val="Standard"/>
    <w:qFormat/>
    <w:pPr>
      <w:numPr>
        <w:ilvl w:val="7"/>
        <w:numId w:val="1"/>
      </w:numPr>
      <w:spacing w:before="240" w:after="60"/>
      <w:outlineLvl w:val="7"/>
    </w:pPr>
    <w:rPr>
      <w:rFonts w:ascii="Arial" w:hAnsi="Arial"/>
      <w:i/>
    </w:rPr>
  </w:style>
  <w:style w:type="paragraph" w:styleId="berschrift9">
    <w:name w:val="heading 9"/>
    <w:basedOn w:val="Standard"/>
    <w:next w:val="Standard"/>
    <w:qFormat/>
    <w:pPr>
      <w:numPr>
        <w:ilvl w:val="8"/>
        <w:numId w:val="1"/>
      </w:numPr>
      <w:spacing w:before="240" w:after="60"/>
      <w:outlineLvl w:val="8"/>
    </w:pPr>
    <w:rPr>
      <w:rFonts w:ascii="Arial" w:hAnsi="Arial"/>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unotenzeichen">
    <w:name w:val="footnote reference"/>
    <w:basedOn w:val="Absatz-Standardschriftart"/>
    <w:semiHidden/>
    <w:rPr>
      <w:rFonts w:ascii="Times New Roman" w:hAnsi="Times New Roman"/>
      <w:sz w:val="18"/>
      <w:vertAlign w:val="superscript"/>
    </w:rPr>
  </w:style>
  <w:style w:type="paragraph" w:customStyle="1" w:styleId="Author">
    <w:name w:val="Author"/>
    <w:basedOn w:val="Standard"/>
    <w:pPr>
      <w:jc w:val="center"/>
    </w:pPr>
    <w:rPr>
      <w:rFonts w:ascii="Helvetica" w:hAnsi="Helvetica"/>
      <w:sz w:val="24"/>
    </w:rPr>
  </w:style>
  <w:style w:type="paragraph" w:customStyle="1" w:styleId="Paper-Title">
    <w:name w:val="Paper-Title"/>
    <w:basedOn w:val="Standard"/>
    <w:pPr>
      <w:spacing w:after="120"/>
      <w:jc w:val="center"/>
    </w:pPr>
    <w:rPr>
      <w:rFonts w:ascii="Helvetica" w:hAnsi="Helvetica"/>
      <w:b/>
      <w:sz w:val="36"/>
    </w:rPr>
  </w:style>
  <w:style w:type="paragraph" w:customStyle="1" w:styleId="Affiliations">
    <w:name w:val="Affiliations"/>
    <w:basedOn w:val="Standard"/>
    <w:rsid w:val="00F5619A"/>
    <w:pPr>
      <w:spacing w:after="0"/>
      <w:jc w:val="center"/>
    </w:pPr>
    <w:rPr>
      <w:rFonts w:ascii="Helvetica" w:hAnsi="Helvetica"/>
      <w:sz w:val="20"/>
    </w:rPr>
  </w:style>
  <w:style w:type="paragraph" w:styleId="Funotentext">
    <w:name w:val="footnote text"/>
    <w:basedOn w:val="Standard"/>
    <w:semiHidden/>
    <w:pPr>
      <w:ind w:left="144" w:hanging="144"/>
    </w:pPr>
  </w:style>
  <w:style w:type="paragraph" w:customStyle="1" w:styleId="Bullet">
    <w:name w:val="Bullet"/>
    <w:basedOn w:val="Standard"/>
    <w:pPr>
      <w:ind w:left="144" w:hanging="144"/>
    </w:pPr>
  </w:style>
  <w:style w:type="paragraph" w:styleId="Fuzeile">
    <w:name w:val="footer"/>
    <w:basedOn w:val="Standard"/>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berschrift1"/>
    <w:pPr>
      <w:numPr>
        <w:numId w:val="0"/>
      </w:numPr>
      <w:spacing w:before="0" w:after="120"/>
      <w:jc w:val="both"/>
      <w:outlineLvl w:val="9"/>
    </w:pPr>
    <w:rPr>
      <w:b w:val="0"/>
      <w:sz w:val="18"/>
    </w:rPr>
  </w:style>
  <w:style w:type="paragraph" w:styleId="Listennummer3">
    <w:name w:val="List Number 3"/>
    <w:basedOn w:val="Standard"/>
    <w:pPr>
      <w:ind w:left="1080" w:hanging="360"/>
    </w:pPr>
  </w:style>
  <w:style w:type="paragraph" w:customStyle="1" w:styleId="Captions">
    <w:name w:val="Captions"/>
    <w:basedOn w:val="Standard"/>
    <w:pPr>
      <w:framePr w:w="4680" w:h="2160" w:hRule="exact" w:hSpace="187" w:wrap="around" w:hAnchor="text" w:yAlign="bottom" w:anchorLock="1"/>
      <w:jc w:val="center"/>
    </w:pPr>
    <w:rPr>
      <w:b/>
    </w:rPr>
  </w:style>
  <w:style w:type="paragraph" w:customStyle="1" w:styleId="References">
    <w:name w:val="References"/>
    <w:basedOn w:val="Standard"/>
    <w:link w:val="ReferencesChar"/>
    <w:pPr>
      <w:numPr>
        <w:numId w:val="2"/>
      </w:numPr>
      <w:jc w:val="left"/>
    </w:pPr>
  </w:style>
  <w:style w:type="character" w:styleId="Seitenzahl">
    <w:name w:val="page number"/>
    <w:basedOn w:val="Absatz-Standardschriftart"/>
  </w:style>
  <w:style w:type="paragraph" w:styleId="Textkrper-Zeileneinzug">
    <w:name w:val="Body Text Indent"/>
    <w:basedOn w:val="Standard"/>
    <w:pPr>
      <w:spacing w:after="0"/>
      <w:ind w:firstLine="360"/>
    </w:pPr>
  </w:style>
  <w:style w:type="paragraph" w:styleId="Dokumentstruktur">
    <w:name w:val="Document Map"/>
    <w:basedOn w:val="Standard"/>
    <w:semiHidden/>
    <w:pPr>
      <w:shd w:val="clear" w:color="auto" w:fill="000080"/>
    </w:pPr>
    <w:rPr>
      <w:rFonts w:ascii="Tahoma" w:hAnsi="Tahoma" w:cs="Tahoma"/>
    </w:rPr>
  </w:style>
  <w:style w:type="paragraph" w:styleId="Beschriftung">
    <w:name w:val="caption"/>
    <w:basedOn w:val="Standard"/>
    <w:next w:val="Standard"/>
    <w:qFormat/>
    <w:rsid w:val="00FB4A09"/>
    <w:pPr>
      <w:spacing w:after="0"/>
      <w:jc w:val="center"/>
    </w:pPr>
    <w:rPr>
      <w:rFonts w:cs="Miriam"/>
      <w:b/>
      <w:bCs/>
      <w:szCs w:val="18"/>
      <w:lang w:eastAsia="en-AU"/>
    </w:rPr>
  </w:style>
  <w:style w:type="paragraph" w:styleId="Textkrper">
    <w:name w:val="Body Text"/>
    <w:basedOn w:val="Standard"/>
    <w:pPr>
      <w:framePr w:w="4680" w:h="2112" w:hRule="exact" w:hSpace="187" w:wrap="around" w:vAnchor="page" w:hAnchor="page" w:x="1155" w:y="12245" w:anchorLock="1"/>
      <w:spacing w:after="0"/>
    </w:pPr>
    <w:rPr>
      <w:sz w:val="16"/>
    </w:rPr>
  </w:style>
  <w:style w:type="character" w:styleId="Hyperlink">
    <w:name w:val="Hyperlink"/>
    <w:basedOn w:val="Absatz-Standardschriftart"/>
    <w:rPr>
      <w:color w:val="0000FF"/>
      <w:u w:val="single"/>
    </w:rPr>
  </w:style>
  <w:style w:type="paragraph" w:styleId="Kopfzeile">
    <w:name w:val="header"/>
    <w:basedOn w:val="Standard"/>
    <w:pPr>
      <w:tabs>
        <w:tab w:val="center" w:pos="4320"/>
        <w:tab w:val="right" w:pos="8640"/>
      </w:tabs>
    </w:pPr>
  </w:style>
  <w:style w:type="character" w:styleId="BesuchterHyperlink">
    <w:name w:val="FollowedHyperlink"/>
    <w:basedOn w:val="Absatz-Standardschriftart"/>
    <w:rsid w:val="0062758A"/>
    <w:rPr>
      <w:color w:val="800080"/>
      <w:u w:val="single"/>
    </w:rPr>
  </w:style>
  <w:style w:type="character" w:styleId="Kommentarzeichen">
    <w:name w:val="annotation reference"/>
    <w:basedOn w:val="Absatz-Standardschriftart"/>
    <w:rsid w:val="00115A3F"/>
    <w:rPr>
      <w:sz w:val="16"/>
      <w:szCs w:val="16"/>
    </w:rPr>
  </w:style>
  <w:style w:type="paragraph" w:styleId="Kommentartext">
    <w:name w:val="annotation text"/>
    <w:basedOn w:val="Standard"/>
    <w:link w:val="KommentartextZchn"/>
    <w:rsid w:val="00115A3F"/>
    <w:rPr>
      <w:sz w:val="20"/>
    </w:rPr>
  </w:style>
  <w:style w:type="character" w:customStyle="1" w:styleId="KommentartextZchn">
    <w:name w:val="Kommentartext Zchn"/>
    <w:basedOn w:val="Absatz-Standardschriftart"/>
    <w:link w:val="Kommentartext"/>
    <w:rsid w:val="00115A3F"/>
    <w:rPr>
      <w:lang w:val="en-US" w:eastAsia="en-US"/>
    </w:rPr>
  </w:style>
  <w:style w:type="paragraph" w:styleId="Kommentarthema">
    <w:name w:val="annotation subject"/>
    <w:basedOn w:val="Kommentartext"/>
    <w:next w:val="Kommentartext"/>
    <w:link w:val="KommentarthemaZchn"/>
    <w:rsid w:val="00115A3F"/>
    <w:rPr>
      <w:b/>
      <w:bCs/>
    </w:rPr>
  </w:style>
  <w:style w:type="character" w:customStyle="1" w:styleId="KommentarthemaZchn">
    <w:name w:val="Kommentarthema Zchn"/>
    <w:basedOn w:val="KommentartextZchn"/>
    <w:link w:val="Kommentarthema"/>
    <w:rsid w:val="00115A3F"/>
    <w:rPr>
      <w:b/>
      <w:bCs/>
      <w:lang w:val="en-US" w:eastAsia="en-US"/>
    </w:rPr>
  </w:style>
  <w:style w:type="paragraph" w:styleId="Sprechblasentext">
    <w:name w:val="Balloon Text"/>
    <w:basedOn w:val="Standard"/>
    <w:link w:val="SprechblasentextZchn"/>
    <w:rsid w:val="00115A3F"/>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115A3F"/>
    <w:rPr>
      <w:rFonts w:ascii="Tahoma" w:hAnsi="Tahoma" w:cs="Tahoma"/>
      <w:sz w:val="16"/>
      <w:szCs w:val="16"/>
      <w:lang w:val="en-US" w:eastAsia="en-US"/>
    </w:rPr>
  </w:style>
  <w:style w:type="paragraph" w:styleId="Listenabsatz">
    <w:name w:val="List Paragraph"/>
    <w:basedOn w:val="Standard"/>
    <w:uiPriority w:val="72"/>
    <w:qFormat/>
    <w:rsid w:val="00AC2292"/>
    <w:pPr>
      <w:spacing w:after="120"/>
      <w:ind w:left="720"/>
      <w:contextualSpacing/>
    </w:pPr>
    <w:rPr>
      <w:sz w:val="20"/>
    </w:rPr>
  </w:style>
  <w:style w:type="paragraph" w:styleId="Index2">
    <w:name w:val="index 2"/>
    <w:basedOn w:val="Standard"/>
    <w:next w:val="Standard"/>
    <w:autoRedefine/>
    <w:rsid w:val="00AC2292"/>
    <w:pPr>
      <w:spacing w:after="120"/>
      <w:ind w:left="480" w:hanging="240"/>
    </w:pPr>
    <w:rPr>
      <w:sz w:val="20"/>
    </w:rPr>
  </w:style>
  <w:style w:type="paragraph" w:styleId="Aufzhlungszeichen">
    <w:name w:val="List Bullet"/>
    <w:basedOn w:val="Standard"/>
    <w:autoRedefine/>
    <w:rsid w:val="00AC2292"/>
    <w:pPr>
      <w:numPr>
        <w:numId w:val="4"/>
      </w:numPr>
      <w:spacing w:after="120"/>
    </w:pPr>
    <w:rPr>
      <w:sz w:val="20"/>
    </w:rPr>
  </w:style>
  <w:style w:type="table" w:styleId="Tabellenraster">
    <w:name w:val="Table Grid"/>
    <w:basedOn w:val="NormaleTabelle"/>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Standard"/>
    <w:link w:val="TableContentChar"/>
    <w:qFormat/>
    <w:rsid w:val="00237B88"/>
    <w:pPr>
      <w:spacing w:after="100" w:afterAutospacing="1"/>
      <w:jc w:val="left"/>
    </w:pPr>
  </w:style>
  <w:style w:type="character" w:customStyle="1" w:styleId="TableContentChar">
    <w:name w:val="Table Content Char"/>
    <w:basedOn w:val="Absatz-Standardschriftart"/>
    <w:link w:val="TableContent"/>
    <w:rsid w:val="00237B88"/>
    <w:rPr>
      <w:sz w:val="18"/>
      <w:lang w:val="en-US" w:eastAsia="en-US"/>
    </w:rPr>
  </w:style>
  <w:style w:type="character" w:styleId="Hervorhebung">
    <w:name w:val="Emphasis"/>
    <w:basedOn w:val="Absatz-Standardschriftar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Absatz-Standardschriftar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oled-info.com/futabas-oled-road-map-amoleds-2014-transparent-and-flexible-oleds-cars-2015" TargetMode="External"/><Relationship Id="rId18" Type="http://schemas.openxmlformats.org/officeDocument/2006/relationships/image" Target="media/image6.png"/><Relationship Id="rId26" Type="http://schemas.openxmlformats.org/officeDocument/2006/relationships/hyperlink" Target="http://techcrunch.com/2011/12/20/video-japan-vending-machine-2-0/" TargetMode="External"/><Relationship Id="rId3" Type="http://schemas.openxmlformats.org/officeDocument/2006/relationships/styles" Target="styles.xml"/><Relationship Id="rId21" Type="http://schemas.openxmlformats.org/officeDocument/2006/relationships/hyperlink" Target="https://www.tallcomponents.com/pdfkit4.aspx" TargetMode="Externa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yperlink" Target="http://www.oled-info.com/futabas-oled-road-map-amoleds-2014-transparent-and-flexible-oleds-cars-2015"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fujitsu.com/be/Images/Workplace_of_the_Future.pdf"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9F7AA2-0384-48BB-B292-CD8E1BC20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7353</Words>
  <Characters>46326</Characters>
  <Application>Microsoft Office Word</Application>
  <DocSecurity>0</DocSecurity>
  <Lines>386</Lines>
  <Paragraphs>107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Proceedings Template - WORD</vt:lpstr>
      <vt:lpstr>Proceedings Template - WORD</vt:lpstr>
    </vt:vector>
  </TitlesOfParts>
  <Company>ACM</Company>
  <LinksUpToDate>false</LinksUpToDate>
  <CharactersWithSpaces>53572</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Wolfgang Büschel</cp:lastModifiedBy>
  <cp:revision>30</cp:revision>
  <cp:lastPrinted>2011-01-13T16:51:00Z</cp:lastPrinted>
  <dcterms:created xsi:type="dcterms:W3CDTF">2014-01-15T15:58:00Z</dcterms:created>
  <dcterms:modified xsi:type="dcterms:W3CDTF">2014-01-17T18:14:00Z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