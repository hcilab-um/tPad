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6BE0" w:rsidRDefault="00BC5FA0">
      <w:pPr>
        <w:pStyle w:val="Paper-Title"/>
        <w:spacing w:after="60"/>
      </w:pPr>
      <w:proofErr w:type="gramStart"/>
      <w:r>
        <w:t>cAR</w:t>
      </w:r>
      <w:proofErr w:type="gramEnd"/>
      <w:r>
        <w:t xml:space="preserve">: </w:t>
      </w:r>
      <w:r w:rsidRPr="00BC5FA0">
        <w:t xml:space="preserve">Contact Augmented Reality </w:t>
      </w:r>
      <w:r w:rsidR="006E6BE0">
        <w:t>with</w:t>
      </w:r>
    </w:p>
    <w:p w:rsidR="008B197E" w:rsidRDefault="00BC5FA0">
      <w:pPr>
        <w:pStyle w:val="Paper-Title"/>
        <w:spacing w:after="60"/>
      </w:pPr>
      <w:r w:rsidRPr="00BC5FA0">
        <w:t>Transparent</w:t>
      </w:r>
      <w:r w:rsidR="006E6BE0">
        <w:t>-Display</w:t>
      </w:r>
      <w:r w:rsidRPr="00BC5FA0">
        <w:t xml:space="preserve"> Mobile Devices</w:t>
      </w:r>
    </w:p>
    <w:p w:rsidR="008B197E" w:rsidRDefault="008B197E" w:rsidP="00C40BE3">
      <w:pPr>
        <w:jc w:val="center"/>
        <w:sectPr w:rsidR="008B197E" w:rsidSect="003B4153">
          <w:footerReference w:type="even" r:id="rId8"/>
          <w:pgSz w:w="12240" w:h="15840" w:code="1"/>
          <w:pgMar w:top="1080" w:right="1080" w:bottom="1440" w:left="1080" w:header="720" w:footer="720" w:gutter="0"/>
          <w:cols w:space="720"/>
        </w:sectPr>
      </w:pPr>
    </w:p>
    <w:p w:rsidR="008B197E" w:rsidRDefault="008B197E" w:rsidP="00C40BE3">
      <w:pPr>
        <w:pStyle w:val="Author"/>
        <w:spacing w:after="0"/>
        <w:rPr>
          <w:spacing w:val="-2"/>
        </w:rPr>
      </w:pPr>
      <w:r>
        <w:rPr>
          <w:spacing w:val="-2"/>
        </w:rPr>
        <w:lastRenderedPageBreak/>
        <w:t>1st Author</w:t>
      </w:r>
    </w:p>
    <w:p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rsidR="008B197E" w:rsidRDefault="00C40BE3" w:rsidP="00C40BE3">
      <w:pPr>
        <w:pStyle w:val="Author"/>
        <w:spacing w:after="0"/>
        <w:rPr>
          <w:spacing w:val="-2"/>
        </w:rPr>
      </w:pPr>
      <w:r>
        <w:rPr>
          <w:noProof/>
          <w:lang w:val="de-DE" w:eastAsia="de-DE"/>
        </w:rPr>
        <mc:AlternateContent>
          <mc:Choice Requires="wpg">
            <w:drawing>
              <wp:anchor distT="0" distB="0" distL="114300" distR="114300" simplePos="0" relativeHeight="251665920" behindDoc="0" locked="0" layoutInCell="1" allowOverlap="1" wp14:anchorId="72B7B9EF" wp14:editId="0D64E80F">
                <wp:simplePos x="0" y="0"/>
                <wp:positionH relativeFrom="column">
                  <wp:posOffset>-28575</wp:posOffset>
                </wp:positionH>
                <wp:positionV relativeFrom="paragraph">
                  <wp:posOffset>98425</wp:posOffset>
                </wp:positionV>
                <wp:extent cx="6400165" cy="1409066"/>
                <wp:effectExtent l="0" t="0" r="635" b="635"/>
                <wp:wrapSquare wrapText="bothSides"/>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00165" cy="1409066"/>
                          <a:chOff x="0" y="61571"/>
                          <a:chExt cx="6400656" cy="1558907"/>
                        </a:xfrm>
                      </wpg:grpSpPr>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432" y="61571"/>
                            <a:ext cx="6393935" cy="1239831"/>
                          </a:xfrm>
                          <a:prstGeom prst="rect">
                            <a:avLst/>
                          </a:prstGeom>
                        </pic:spPr>
                      </pic:pic>
                      <wps:wsp>
                        <wps:cNvPr id="12" name="Text Box 12"/>
                        <wps:cNvSpPr txBox="1"/>
                        <wps:spPr>
                          <a:xfrm>
                            <a:off x="0" y="1315582"/>
                            <a:ext cx="6400656" cy="304896"/>
                          </a:xfrm>
                          <a:prstGeom prst="rect">
                            <a:avLst/>
                          </a:prstGeom>
                          <a:solidFill>
                            <a:prstClr val="white"/>
                          </a:solidFill>
                          <a:ln>
                            <a:noFill/>
                          </a:ln>
                          <a:effectLst/>
                        </wps:spPr>
                        <wps:txbx>
                          <w:txbxContent>
                            <w:p w:rsidR="00872D10" w:rsidRPr="00285DF7" w:rsidRDefault="00872D10" w:rsidP="00C96A1C">
                              <w:pPr>
                                <w:pStyle w:val="Beschriftung"/>
                                <w:spacing w:after="20"/>
                                <w:rPr>
                                  <w:noProof/>
                                  <w:color w:val="000000"/>
                                  <w:sz w:val="20"/>
                                </w:rPr>
                              </w:pPr>
                              <w:bookmarkStart w:id="0" w:name="_Ref351558793"/>
                              <w:r>
                                <w:t xml:space="preserve">Figure </w:t>
                              </w:r>
                              <w:r>
                                <w:fldChar w:fldCharType="begin"/>
                              </w:r>
                              <w:r>
                                <w:instrText xml:space="preserve"> SEQ Figure \* ARABIC </w:instrText>
                              </w:r>
                              <w:r>
                                <w:fldChar w:fldCharType="separate"/>
                              </w:r>
                              <w:r w:rsidR="007E6157">
                                <w:rPr>
                                  <w:noProof/>
                                </w:rPr>
                                <w:t>1</w:t>
                              </w:r>
                              <w:r>
                                <w:fldChar w:fldCharType="end"/>
                              </w:r>
                              <w:bookmarkEnd w:id="0"/>
                              <w:r>
                                <w:t xml:space="preserve">: Transparent portable devices implementing Contact Augmented Reality for active reading tasks: A- Tabletop prototype. B- </w:t>
                              </w:r>
                              <w:proofErr w:type="gramStart"/>
                              <w:r>
                                <w:t>tPad</w:t>
                              </w:r>
                              <w:proofErr w:type="gramEnd"/>
                              <w:r>
                                <w:t xml:space="preserve"> prototype. C- Flipping to online-search for selected content (mock-up). D- Stacking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2B7B9EF" id="Group 10" o:spid="_x0000_s1026" style="position:absolute;left:0;text-align:left;margin-left:-2.25pt;margin-top:7.75pt;width:503.95pt;height:110.95pt;z-index:251665920;mso-width-relative:margin;mso-height-relative:margin" coordorigin=",615" coordsize="64006,15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4;top:615;width:63939;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Pgta/AAAA2wAAAA8AAABkcnMvZG93bnJldi54bWxET82KwjAQvgu+Qxhhb5q6h2XpGqWKZT22&#10;ug8wNGNb2kxKEm379mZhYW/z8f3O7jCZXjzJ+daygu0mAUFcWd1yreDnlq8/QfiArLG3TApm8nDY&#10;Lxc7TLUduaTnNdQihrBPUUETwpBK6auGDPqNHYgjd7fOYIjQ1VI7HGO46eV7knxIgy3HhgYHOjVU&#10;ddeHUfCdn2/ZZPL5WLiyk53MTkldKPW2mrIvEIGm8C/+c190nL+F31/iAXL/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z4LWvwAAANsAAAAPAAAAAAAAAAAAAAAAAJ8CAABk&#10;cnMvZG93bnJldi54bWxQSwUGAAAAAAQABAD3AAAAiwMAAAAA&#10;">
                  <v:imagedata r:id="rId10" o:title=""/>
                  <v:path arrowok="t"/>
                </v:shape>
                <v:shapetype id="_x0000_t202" coordsize="21600,21600" o:spt="202" path="m,l,21600r21600,l21600,xe">
                  <v:stroke joinstyle="miter"/>
                  <v:path gradientshapeok="t" o:connecttype="rect"/>
                </v:shapetype>
                <v:shape id="Text Box 12" o:spid="_x0000_s1028" type="#_x0000_t202" style="position:absolute;top:13155;width:64006;height:3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872D10" w:rsidRPr="00285DF7" w:rsidRDefault="00872D10" w:rsidP="00C96A1C">
                        <w:pPr>
                          <w:pStyle w:val="Beschriftung"/>
                          <w:spacing w:after="20"/>
                          <w:rPr>
                            <w:noProof/>
                            <w:color w:val="000000"/>
                            <w:sz w:val="20"/>
                          </w:rPr>
                        </w:pPr>
                        <w:bookmarkStart w:id="1" w:name="_Ref351558793"/>
                        <w:r>
                          <w:t xml:space="preserve">Figure </w:t>
                        </w:r>
                        <w:r>
                          <w:fldChar w:fldCharType="begin"/>
                        </w:r>
                        <w:r>
                          <w:instrText xml:space="preserve"> SEQ Figure \* ARABIC </w:instrText>
                        </w:r>
                        <w:r>
                          <w:fldChar w:fldCharType="separate"/>
                        </w:r>
                        <w:r w:rsidR="007E6157">
                          <w:rPr>
                            <w:noProof/>
                          </w:rPr>
                          <w:t>1</w:t>
                        </w:r>
                        <w:r>
                          <w:fldChar w:fldCharType="end"/>
                        </w:r>
                        <w:bookmarkEnd w:id="1"/>
                        <w:r>
                          <w:t xml:space="preserve">: Transparent portable devices implementing Contact Augmented Reality for active reading tasks: A- Tabletop prototype. B- </w:t>
                        </w:r>
                        <w:proofErr w:type="gramStart"/>
                        <w:r>
                          <w:t>tPad</w:t>
                        </w:r>
                        <w:proofErr w:type="gramEnd"/>
                        <w:r>
                          <w:t xml:space="preserve"> prototype. C- Flipping to online-search for selected content (mock-up). D- Stacking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rsidR="008B197E" w:rsidRDefault="008B197E" w:rsidP="00C40BE3">
      <w:pPr>
        <w:pStyle w:val="Affiliations"/>
        <w:rPr>
          <w:spacing w:val="-2"/>
        </w:rPr>
      </w:pPr>
      <w:r>
        <w:rPr>
          <w:spacing w:val="-2"/>
        </w:rPr>
        <w:t>2nd author's affiliation</w:t>
      </w:r>
      <w:r>
        <w:rPr>
          <w:spacing w:val="-2"/>
        </w:rPr>
        <w:b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rsidP="00C40BE3">
      <w:pPr>
        <w:pStyle w:val="Affiliations"/>
        <w:rPr>
          <w:spacing w:val="-2"/>
        </w:rPr>
      </w:pPr>
      <w:r>
        <w:rPr>
          <w:spacing w:val="-2"/>
        </w:rPr>
        <w:t>3rd author's affiliation</w:t>
      </w:r>
      <w:r>
        <w:rPr>
          <w:spacing w:val="-2"/>
        </w:rPr>
        <w:br/>
        <w:t>3rd E-mail</w:t>
      </w:r>
    </w:p>
    <w:p w:rsidR="008B197E" w:rsidRDefault="008B197E" w:rsidP="006E6BE0">
      <w:pP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t>ABSTRACT</w:t>
      </w:r>
    </w:p>
    <w:p w:rsidR="008B197E" w:rsidRDefault="00BC5FA0">
      <w:pPr>
        <w:pStyle w:val="Abstract"/>
      </w:pPr>
      <w:r w:rsidRPr="00BC5FA0">
        <w:t xml:space="preserve">We present Contact Augmented Reality (cAR), an approach to augmented reality where a </w:t>
      </w:r>
      <w:r w:rsidR="0025125C" w:rsidRPr="00BC5FA0">
        <w:t xml:space="preserve">transparent display </w:t>
      </w:r>
      <w:r w:rsidRPr="00BC5FA0">
        <w:t xml:space="preserve">mobile device rests on top of the augmented object. </w:t>
      </w:r>
      <w:r w:rsidR="003B4B68">
        <w:t>W</w:t>
      </w:r>
      <w:r w:rsidRPr="00BC5FA0">
        <w:t xml:space="preserve">e </w:t>
      </w:r>
      <w:r w:rsidR="003B4B68">
        <w:t>identify</w:t>
      </w:r>
      <w:r w:rsidRPr="00BC5FA0">
        <w:t xml:space="preserve"> </w:t>
      </w:r>
      <w:r w:rsidR="003B4B68">
        <w:t xml:space="preserve">three categories of </w:t>
      </w:r>
      <w:r w:rsidRPr="00BC5FA0">
        <w:t>interac</w:t>
      </w:r>
      <w:r w:rsidR="003B4B68">
        <w:t>tion techniques for cAR</w:t>
      </w:r>
      <w:r w:rsidRPr="00BC5FA0">
        <w:t xml:space="preserve">: contact-based, content-based and off-contact. We built two prototype cAR devices and explore </w:t>
      </w:r>
      <w:r w:rsidR="003B4B68">
        <w:t xml:space="preserve">how cAR can be applied to </w:t>
      </w:r>
      <w:r w:rsidRPr="00BC5FA0">
        <w:t>the sample do</w:t>
      </w:r>
      <w:r w:rsidR="003B4B68">
        <w:t xml:space="preserve">main of active reading. Our first </w:t>
      </w:r>
      <w:r w:rsidRPr="00BC5FA0">
        <w:t>low-level</w:t>
      </w:r>
      <w:r w:rsidR="0025125C">
        <w:t xml:space="preserve"> </w:t>
      </w:r>
      <w:r w:rsidRPr="00BC5FA0">
        <w:t>touch</w:t>
      </w:r>
      <w:r w:rsidR="0025125C">
        <w:t xml:space="preserve">-enabled prototype </w:t>
      </w:r>
      <w:del w:id="2" w:author="Wolfgang Büschel" w:date="2014-01-20T12:25:00Z">
        <w:r w:rsidR="003B4B68" w:rsidDel="00E9638C">
          <w:delText xml:space="preserve">is made by </w:delText>
        </w:r>
      </w:del>
      <w:ins w:id="3" w:author="Wolfgang Büschel" w:date="2014-01-20T12:25:00Z">
        <w:r w:rsidR="00E9638C">
          <w:t xml:space="preserve">consists of </w:t>
        </w:r>
      </w:ins>
      <w:r w:rsidR="003B4B68">
        <w:t>an interactive tabletop and acrylic transparent</w:t>
      </w:r>
      <w:r w:rsidRPr="00BC5FA0">
        <w:t xml:space="preserve"> tangibles</w:t>
      </w:r>
      <w:r w:rsidR="003B4B68">
        <w:t>,</w:t>
      </w:r>
      <w:r w:rsidRPr="00BC5FA0">
        <w:t xml:space="preserve"> and allowed us to iteratively design and test interaction techniques. The sec</w:t>
      </w:r>
      <w:r w:rsidR="0025125C">
        <w:t xml:space="preserve">ond and higher-level prototype, called a tPad, </w:t>
      </w:r>
      <w:r w:rsidR="003B4B68">
        <w:t xml:space="preserve">uses </w:t>
      </w:r>
      <w:r w:rsidRPr="00BC5FA0">
        <w:t xml:space="preserve">a </w:t>
      </w:r>
      <w:r w:rsidR="003B4B68" w:rsidRPr="00BC5FA0">
        <w:t>7</w:t>
      </w:r>
      <w:r w:rsidR="003B4B68">
        <w:rPr>
          <w:lang w:val="en-CA"/>
        </w:rPr>
        <w:t>”</w:t>
      </w:r>
      <w:r w:rsidR="003B4B68">
        <w:t xml:space="preserve"> semi-</w:t>
      </w:r>
      <w:r w:rsidRPr="00BC5FA0">
        <w:t xml:space="preserve">transparent </w:t>
      </w:r>
      <w:r w:rsidR="003B4B68">
        <w:t xml:space="preserve">touch-enable </w:t>
      </w:r>
      <w:r w:rsidRPr="00BC5FA0">
        <w:t xml:space="preserve">LCD display </w:t>
      </w:r>
      <w:r w:rsidR="003B4B68">
        <w:t xml:space="preserve">to </w:t>
      </w:r>
      <w:r w:rsidRPr="00BC5FA0">
        <w:t xml:space="preserve">be placed on top of a back-lit paper document. The </w:t>
      </w:r>
      <w:r w:rsidR="0025125C">
        <w:t>t</w:t>
      </w:r>
      <w:r w:rsidR="00CB54A9">
        <w:t xml:space="preserve">Pad </w:t>
      </w:r>
      <w:r w:rsidRPr="00BC5FA0">
        <w:t xml:space="preserve">uses an external camera to identify the document, and determines its location and orientation via feature </w:t>
      </w:r>
      <w:r w:rsidR="003B4B68">
        <w:t>matching</w:t>
      </w:r>
      <w:r w:rsidRPr="00BC5FA0">
        <w:t xml:space="preserve">. We </w:t>
      </w:r>
      <w:r w:rsidR="0025125C">
        <w:t xml:space="preserve">report </w:t>
      </w:r>
      <w:r w:rsidRPr="00BC5FA0">
        <w:t>user feedback and elaborate on the technical challenges for</w:t>
      </w:r>
      <w:r w:rsidR="00E41CD9">
        <w:t xml:space="preserve"> this class of </w:t>
      </w:r>
      <w:r w:rsidR="0025125C">
        <w:t xml:space="preserve">contact-augmented reality </w:t>
      </w:r>
      <w:r w:rsidR="00E41CD9">
        <w:t>devices.</w:t>
      </w:r>
    </w:p>
    <w:p w:rsidR="008B197E" w:rsidRDefault="008B197E">
      <w:pPr>
        <w:spacing w:before="120" w:after="0"/>
      </w:pPr>
      <w:r>
        <w:rPr>
          <w:b/>
          <w:sz w:val="24"/>
        </w:rPr>
        <w:t>Categories and Subject Descriptors</w:t>
      </w:r>
    </w:p>
    <w:p w:rsidR="008B197E" w:rsidRDefault="006E6BE0">
      <w:pPr>
        <w:spacing w:after="120"/>
        <w:rPr>
          <w:i/>
          <w:iCs/>
        </w:rPr>
      </w:pPr>
      <w:r>
        <w:t>H.5.2 Information Interfaces and Presentation: User Interfaces: Input Devices and Strategies, Interaction Styles.</w:t>
      </w:r>
    </w:p>
    <w:p w:rsidR="008B197E" w:rsidRDefault="008B197E">
      <w:pPr>
        <w:spacing w:before="120" w:after="0"/>
      </w:pPr>
      <w:r>
        <w:rPr>
          <w:b/>
          <w:sz w:val="24"/>
        </w:rPr>
        <w:t>General Terms</w:t>
      </w:r>
    </w:p>
    <w:p w:rsidR="008B197E" w:rsidRDefault="008B197E">
      <w:pPr>
        <w:spacing w:after="120"/>
      </w:pPr>
      <w:r>
        <w:t>Design, Experimentation, Human Factors.</w:t>
      </w:r>
    </w:p>
    <w:p w:rsidR="008B197E" w:rsidRDefault="008B197E">
      <w:pPr>
        <w:spacing w:before="120" w:after="0"/>
      </w:pPr>
      <w:r>
        <w:rPr>
          <w:b/>
          <w:sz w:val="24"/>
        </w:rPr>
        <w:t>Keywords</w:t>
      </w:r>
    </w:p>
    <w:p w:rsidR="008B197E" w:rsidRDefault="00E41CD9">
      <w:pPr>
        <w:spacing w:after="120"/>
      </w:pPr>
      <w:r w:rsidRPr="00E41CD9">
        <w:t xml:space="preserve">Contact Augmented Reality, Transparent Devices, </w:t>
      </w:r>
      <w:r>
        <w:rPr>
          <w:lang w:val="en-CA"/>
        </w:rPr>
        <w:t>Tablet Augmented Reality</w:t>
      </w:r>
      <w:r w:rsidRPr="00E41CD9">
        <w:t>, Active Reading</w:t>
      </w:r>
      <w:r w:rsidR="008B197E">
        <w:t>.</w:t>
      </w:r>
    </w:p>
    <w:p w:rsidR="008B197E" w:rsidRDefault="008B197E">
      <w:pPr>
        <w:pStyle w:val="berschrift1"/>
        <w:spacing w:before="120"/>
      </w:pPr>
      <w:r>
        <w:t>INTRODUCTION</w:t>
      </w:r>
    </w:p>
    <w:p w:rsidR="00E41CD9"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an affordance that </w:t>
      </w:r>
      <w:r>
        <w:t xml:space="preserve">enables </w:t>
      </w:r>
      <w:r w:rsidR="00C96A1C">
        <w:t xml:space="preserve">new forms of interaction. While research </w:t>
      </w:r>
      <w:r>
        <w:t>into the usages of transparent display in mobile devices</w:t>
      </w:r>
      <w:r w:rsidR="000F63F6">
        <w:t xml:space="preserve"> </w:t>
      </w:r>
      <w:r w:rsidR="00C96A1C">
        <w:t xml:space="preserve">has been scarce, conceptual designs </w:t>
      </w:r>
      <w:r w:rsidR="00012F8E">
        <w:t xml:space="preserve">portrait compelling </w:t>
      </w:r>
      <w:r w:rsidR="000F63F6">
        <w:t xml:space="preserve">mobile </w:t>
      </w:r>
      <w:r>
        <w:t>use cases</w:t>
      </w:r>
      <w:r w:rsidR="00AC6562">
        <w:t xml:space="preserve"> [8, 9]</w:t>
      </w:r>
      <w:r>
        <w:t xml:space="preserve">, </w:t>
      </w:r>
      <w:r w:rsidR="00C96A1C">
        <w:t xml:space="preserve">most </w:t>
      </w:r>
      <w:r w:rsidR="00E41CD9">
        <w:t xml:space="preserve">of </w:t>
      </w:r>
      <w:r w:rsidR="00C96A1C">
        <w:t>which</w:t>
      </w:r>
      <w:r w:rsidR="00AC6562">
        <w:t xml:space="preserve"> appear </w:t>
      </w:r>
      <w:r w:rsidR="00012F8E">
        <w:t xml:space="preserve">to be an evolution </w:t>
      </w:r>
      <w:r w:rsidR="00870740">
        <w:t xml:space="preserve">of mobile </w:t>
      </w:r>
      <w:r w:rsidR="00AC6562">
        <w:t>Augmented R</w:t>
      </w:r>
      <w:r w:rsidR="00012F8E">
        <w:t>eality</w:t>
      </w:r>
      <w:r w:rsidR="00AC6562">
        <w:t xml:space="preserve"> (AR)</w:t>
      </w:r>
      <w:r w:rsidR="00870740">
        <w:t>.</w:t>
      </w:r>
      <w:r w:rsidR="00C96A1C">
        <w:t xml:space="preserve"> Mobile </w:t>
      </w:r>
      <w:r w:rsidR="00AC6562">
        <w:t>AR</w:t>
      </w:r>
      <w:r w:rsidR="00C96A1C">
        <w:t xml:space="preserve"> overlaps virtual content on</w:t>
      </w:r>
      <w:r w:rsidR="00012F8E">
        <w:t xml:space="preserve"> top of</w:t>
      </w:r>
      <w:r w:rsidR="00C96A1C">
        <w:t xml:space="preserve"> images of the real-world captured using a built-in camera.</w:t>
      </w:r>
      <w:r w:rsidR="00012F8E">
        <w:t xml:space="preserve"> A transparent display bypass</w:t>
      </w:r>
      <w:r w:rsidR="00AC6562">
        <w:t>es</w:t>
      </w:r>
      <w:r w:rsidR="00012F8E">
        <w:t xml:space="preserve"> the digital image of the world, as </w:t>
      </w:r>
      <w:r w:rsidR="00AC6562">
        <w:t xml:space="preserve">this </w:t>
      </w:r>
      <w:r w:rsidR="00012F8E">
        <w:t xml:space="preserve">can be </w:t>
      </w:r>
      <w:r w:rsidR="00AC6562">
        <w:t xml:space="preserve">seen </w:t>
      </w:r>
      <w:r w:rsidR="00012F8E">
        <w:t>directly with the naked eye.</w:t>
      </w:r>
      <w:r w:rsidR="002B2BB4">
        <w:t xml:space="preserve"> However, transparent display mobile AR </w:t>
      </w:r>
      <w:r w:rsidR="00AC6562">
        <w:t xml:space="preserve">faces significant challenges </w:t>
      </w:r>
      <w:r w:rsidR="000F63F6">
        <w:t xml:space="preserve">including </w:t>
      </w:r>
      <w:r w:rsidR="002B2BB4">
        <w:t>the need to track user’s head and gaze</w:t>
      </w:r>
      <w:r w:rsidR="00AC6562">
        <w:t xml:space="preserve"> </w:t>
      </w:r>
      <w:r w:rsidR="002B2BB4">
        <w:t>and perceptual issues like binocular parallax [</w:t>
      </w:r>
      <w:r w:rsidR="002B2BB4">
        <w:fldChar w:fldCharType="begin"/>
      </w:r>
      <w:r w:rsidR="002B2BB4">
        <w:instrText xml:space="preserve"> REF _Ref377660469 \r \h </w:instrText>
      </w:r>
      <w:r w:rsidR="002B2BB4">
        <w:fldChar w:fldCharType="separate"/>
      </w:r>
      <w:r w:rsidR="007E6157">
        <w:t>18</w:t>
      </w:r>
      <w:r w:rsidR="002B2BB4">
        <w:fldChar w:fldCharType="end"/>
      </w:r>
      <w:r w:rsidR="002B2BB4">
        <w:t>].</w:t>
      </w:r>
    </w:p>
    <w:p w:rsidR="00C40BE3" w:rsidRPr="007B52CF" w:rsidRDefault="00C40BE3" w:rsidP="00AC6562">
      <w:pPr>
        <w:pStyle w:val="Textkrper"/>
        <w:framePr w:w="4774" w:h="1491" w:hRule="exact" w:wrap="around" w:x="1090" w:y="1275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C40BE3" w:rsidRPr="007B52CF" w:rsidRDefault="00C40BE3" w:rsidP="00AC6562">
      <w:pPr>
        <w:framePr w:w="4774" w:h="1491" w:hRule="exact" w:hSpace="187" w:wrap="around" w:vAnchor="page" w:hAnchor="page" w:x="1090" w:y="12759" w:anchorLock="1"/>
        <w:spacing w:after="0"/>
        <w:rPr>
          <w:sz w:val="16"/>
        </w:rPr>
      </w:pPr>
      <w:r w:rsidRPr="007B52CF">
        <w:rPr>
          <w:i/>
          <w:iCs/>
          <w:sz w:val="16"/>
        </w:rPr>
        <w:t>Conference’10</w:t>
      </w:r>
      <w:r w:rsidRPr="007B52CF">
        <w:rPr>
          <w:sz w:val="16"/>
        </w:rPr>
        <w:t>, Month 1–2, 2010, City, State, Country.</w:t>
      </w:r>
    </w:p>
    <w:p w:rsidR="00C40BE3" w:rsidRDefault="00C40BE3" w:rsidP="00AC6562">
      <w:pPr>
        <w:framePr w:w="4774" w:h="1491" w:hRule="exact" w:hSpace="187" w:wrap="around" w:vAnchor="page" w:hAnchor="page" w:x="1090" w:y="12759" w:anchorLock="1"/>
        <w:spacing w:after="0"/>
        <w:rPr>
          <w:iCs/>
        </w:rPr>
      </w:pPr>
      <w:r w:rsidRPr="007B52CF">
        <w:rPr>
          <w:sz w:val="16"/>
        </w:rPr>
        <w:t>Copyright 2010 ACM 1-58113-000-0/00/0010 …$15.00.</w:t>
      </w:r>
    </w:p>
    <w:p w:rsidR="00F24943" w:rsidRDefault="003517E4" w:rsidP="00022983">
      <w:r>
        <w:t>W</w:t>
      </w:r>
      <w:r w:rsidR="00F63CFF">
        <w:t>e propose</w:t>
      </w:r>
      <w:r w:rsidR="00870740">
        <w:t xml:space="preserve"> </w:t>
      </w:r>
      <w:r w:rsidR="00F63CFF">
        <w:t>Contact Augmented Reality</w:t>
      </w:r>
      <w:r w:rsidR="00870740">
        <w:t xml:space="preserve"> (cAR),</w:t>
      </w:r>
      <w:r w:rsidR="00F63CFF">
        <w:t xml:space="preserve"> a </w:t>
      </w:r>
      <w:r w:rsidR="002B2BB4">
        <w:t>simple and relatively u</w:t>
      </w:r>
      <w:r w:rsidR="00E41CD9">
        <w:t xml:space="preserve">nexplored form </w:t>
      </w:r>
      <w:r w:rsidR="00012F8E">
        <w:t xml:space="preserve">of </w:t>
      </w:r>
      <w:r w:rsidR="002B2BB4">
        <w:t xml:space="preserve">AR for transparent display </w:t>
      </w:r>
      <w:r w:rsidR="000F63F6">
        <w:t>mobile</w:t>
      </w:r>
      <w:r>
        <w:t>s.</w:t>
      </w:r>
      <w:r w:rsidR="00E41CD9">
        <w:t xml:space="preserve"> </w:t>
      </w:r>
      <w:proofErr w:type="gramStart"/>
      <w:r w:rsidR="00F63CFF">
        <w:t>cAR</w:t>
      </w:r>
      <w:proofErr w:type="gramEnd"/>
      <w:r w:rsidR="00F63CFF">
        <w:t xml:space="preserve"> </w:t>
      </w:r>
      <w:r w:rsidR="00870740">
        <w:t xml:space="preserve">renders </w:t>
      </w:r>
      <w:r w:rsidR="00F63CFF">
        <w:rPr>
          <w:lang w:val="en-CA"/>
        </w:rPr>
        <w:t>virtual content over physical artefact</w:t>
      </w:r>
      <w:r w:rsidR="00AC6562">
        <w:rPr>
          <w:lang w:val="en-CA"/>
        </w:rPr>
        <w:t>s</w:t>
      </w:r>
      <w:r w:rsidR="00F63CFF">
        <w:rPr>
          <w:lang w:val="en-CA"/>
        </w:rPr>
        <w:t xml:space="preserve"> </w:t>
      </w:r>
      <w:r w:rsidR="00E41CD9">
        <w:t xml:space="preserve">directly </w:t>
      </w:r>
      <w:r w:rsidR="00870740">
        <w:t>underneath</w:t>
      </w:r>
      <w:r w:rsidR="00E41CD9">
        <w:t xml:space="preserve"> and in contact with</w:t>
      </w:r>
      <w:r w:rsidR="00870740">
        <w:t xml:space="preserve"> th</w:t>
      </w:r>
      <w:r>
        <w:t>e display</w:t>
      </w:r>
      <w:ins w:id="4" w:author="Wolfgang Büschel" w:date="2014-01-20T12:33:00Z">
        <w:r w:rsidR="00FB0D9E">
          <w:t>,</w:t>
        </w:r>
      </w:ins>
      <w:r w:rsidR="00870740">
        <w:t xml:space="preserve"> such as map</w:t>
      </w:r>
      <w:r w:rsidR="00AC6562">
        <w:t>s</w:t>
      </w:r>
      <w:r w:rsidR="00870740">
        <w:t>, form</w:t>
      </w:r>
      <w:r w:rsidR="00AC6562">
        <w:t>s</w:t>
      </w:r>
      <w:r w:rsidR="00870740">
        <w:t xml:space="preserve"> or book</w:t>
      </w:r>
      <w:r w:rsidR="00AC6562">
        <w:t>s</w:t>
      </w:r>
      <w:r w:rsidR="00870740">
        <w:t>.</w:t>
      </w:r>
      <w:r w:rsidR="00E41CD9">
        <w:t xml:space="preserve"> This direct contact provides spatial alignment between the display and </w:t>
      </w:r>
      <w:r w:rsidR="00012F8E">
        <w:t xml:space="preserve">the </w:t>
      </w:r>
      <w:r w:rsidR="00E41CD9">
        <w:t>object</w:t>
      </w:r>
      <w:r w:rsidR="00A863C3">
        <w:t>,</w:t>
      </w:r>
      <w:r w:rsidR="00AC6562">
        <w:t xml:space="preserve"> avoiding the parallax problem and the need for head and gaze tracking. Moreover, spatial alignment simplifies </w:t>
      </w:r>
      <w:r w:rsidR="00F63CFF">
        <w:t xml:space="preserve">the </w:t>
      </w:r>
      <w:r w:rsidR="00E41CD9" w:rsidRPr="00A863C3">
        <w:rPr>
          <w:i/>
        </w:rPr>
        <w:t>registration</w:t>
      </w:r>
      <w:r w:rsidR="002B2BB4">
        <w:t xml:space="preserve">, </w:t>
      </w:r>
      <w:r w:rsidR="00E41CD9" w:rsidRPr="00A863C3">
        <w:rPr>
          <w:i/>
        </w:rPr>
        <w:t>rendering</w:t>
      </w:r>
      <w:r w:rsidR="00E41CD9">
        <w:t xml:space="preserve"> </w:t>
      </w:r>
      <w:r w:rsidR="002B2BB4">
        <w:t xml:space="preserve">and </w:t>
      </w:r>
      <w:r w:rsidR="002B2BB4" w:rsidRPr="002B2BB4">
        <w:rPr>
          <w:i/>
        </w:rPr>
        <w:t>interaction</w:t>
      </w:r>
      <w:r w:rsidR="002B2BB4">
        <w:t xml:space="preserve"> </w:t>
      </w:r>
      <w:r w:rsidR="00E41CD9">
        <w:t xml:space="preserve">complexities of </w:t>
      </w:r>
      <w:r w:rsidR="002B2BB4">
        <w:t xml:space="preserve">mobile </w:t>
      </w:r>
      <w:r>
        <w:t>AR [</w:t>
      </w:r>
      <w:r>
        <w:fldChar w:fldCharType="begin"/>
      </w:r>
      <w:r>
        <w:instrText xml:space="preserve"> REF _Ref351547952 \r \h </w:instrText>
      </w:r>
      <w:r>
        <w:fldChar w:fldCharType="separate"/>
      </w:r>
      <w:r w:rsidR="007E6157">
        <w:t>4</w:t>
      </w:r>
      <w:r>
        <w:fldChar w:fldCharType="end"/>
      </w:r>
      <w:r>
        <w:t xml:space="preserve">, </w:t>
      </w:r>
      <w:r>
        <w:fldChar w:fldCharType="begin"/>
      </w:r>
      <w:r>
        <w:instrText xml:space="preserve"> REF _Ref352948081 \r \h </w:instrText>
      </w:r>
      <w:r>
        <w:fldChar w:fldCharType="separate"/>
      </w:r>
      <w:r w:rsidR="007E6157">
        <w:t>6</w:t>
      </w:r>
      <w:r>
        <w:fldChar w:fldCharType="end"/>
      </w:r>
      <w:r w:rsidR="00E41CD9">
        <w:t xml:space="preserve">]. </w:t>
      </w:r>
      <w:r>
        <w:rPr>
          <w:i/>
        </w:rPr>
        <w:t>R</w:t>
      </w:r>
      <w:r w:rsidR="00E41CD9" w:rsidRPr="00A863C3">
        <w:rPr>
          <w:i/>
        </w:rPr>
        <w:t>egistration</w:t>
      </w:r>
      <w:r w:rsidR="00E41CD9">
        <w:t xml:space="preserve"> is reduced to identifying the current object and </w:t>
      </w:r>
      <w:r>
        <w:t xml:space="preserve">calculating the </w:t>
      </w:r>
      <w:r w:rsidR="00E41CD9">
        <w:t>relative 2D loca</w:t>
      </w:r>
      <w:r>
        <w:t>tion and orientation of the device</w:t>
      </w:r>
      <w:r w:rsidR="00E41CD9">
        <w:t xml:space="preserve">. </w:t>
      </w:r>
      <w:r w:rsidR="002B2BB4">
        <w:rPr>
          <w:i/>
        </w:rPr>
        <w:t>R</w:t>
      </w:r>
      <w:r w:rsidR="00E41CD9" w:rsidRPr="00A863C3">
        <w:rPr>
          <w:i/>
        </w:rPr>
        <w:t>endering</w:t>
      </w:r>
      <w:r w:rsidR="00E41CD9">
        <w:t xml:space="preserve"> </w:t>
      </w:r>
      <w:r w:rsidR="002B2BB4">
        <w:t>does not require perspective correction</w:t>
      </w:r>
      <w:r>
        <w:t>s</w:t>
      </w:r>
      <w:r w:rsidR="00E41CD9">
        <w:t>.</w:t>
      </w:r>
      <w:r w:rsidR="002B2BB4">
        <w:t xml:space="preserve"> </w:t>
      </w:r>
      <w:r w:rsidR="002B2BB4" w:rsidRPr="000F63F6">
        <w:rPr>
          <w:i/>
        </w:rPr>
        <w:t>Interaction</w:t>
      </w:r>
      <w:r w:rsidR="002B2BB4">
        <w:t xml:space="preserve"> does not face the binocular parallax problem.</w:t>
      </w:r>
    </w:p>
    <w:p w:rsidR="008B197E" w:rsidRDefault="000F63F6" w:rsidP="00022983">
      <w:r>
        <w:t xml:space="preserve">Moreover, </w:t>
      </w:r>
      <w:r w:rsidR="00E41CD9">
        <w:t xml:space="preserve">cAR brings the benefits of </w:t>
      </w:r>
      <w:r>
        <w:t>digital interactions</w:t>
      </w:r>
      <w:r w:rsidR="00E41CD9">
        <w:t xml:space="preserve"> without losing the affor</w:t>
      </w:r>
      <w:r w:rsidR="007000C9">
        <w:t>dances of physical artifact</w:t>
      </w:r>
      <w:r w:rsidR="00A65B08">
        <w:t>s</w:t>
      </w:r>
      <w:ins w:id="5" w:author="Wolfgang Büschel" w:date="2014-01-20T12:33:00Z">
        <w:r w:rsidR="00FB0D9E">
          <w:t>,</w:t>
        </w:r>
      </w:ins>
      <w:r w:rsidR="00A65B08">
        <w:t xml:space="preserve"> such as w</w:t>
      </w:r>
      <w:r w:rsidR="00E41CD9">
        <w:t>hen planning a trip</w:t>
      </w:r>
      <w:r w:rsidR="004D555E">
        <w:t xml:space="preserve"> [</w:t>
      </w:r>
      <w:r w:rsidR="004D555E">
        <w:fldChar w:fldCharType="begin"/>
      </w:r>
      <w:r w:rsidR="004D555E">
        <w:instrText xml:space="preserve"> REF _Ref377731328 \r \h </w:instrText>
      </w:r>
      <w:r w:rsidR="004D555E">
        <w:fldChar w:fldCharType="separate"/>
      </w:r>
      <w:r w:rsidR="007E6157">
        <w:t>25</w:t>
      </w:r>
      <w:r w:rsidR="004D555E">
        <w:fldChar w:fldCharType="end"/>
      </w:r>
      <w:r w:rsidR="004D555E">
        <w:t>]</w:t>
      </w:r>
      <w:r w:rsidR="003517E4">
        <w:t xml:space="preserve"> or active reading [</w:t>
      </w:r>
      <w:r w:rsidR="003517E4">
        <w:fldChar w:fldCharType="begin"/>
      </w:r>
      <w:r w:rsidR="003517E4">
        <w:instrText xml:space="preserve"> REF _Ref349394446 \r \h </w:instrText>
      </w:r>
      <w:r w:rsidR="003517E4">
        <w:fldChar w:fldCharType="separate"/>
      </w:r>
      <w:r w:rsidR="007E6157">
        <w:t>1</w:t>
      </w:r>
      <w:r w:rsidR="003517E4">
        <w:fldChar w:fldCharType="end"/>
      </w:r>
      <w:r w:rsidR="003517E4">
        <w:t xml:space="preserve">, </w:t>
      </w:r>
      <w:r w:rsidR="003517E4">
        <w:fldChar w:fldCharType="begin"/>
      </w:r>
      <w:r w:rsidR="003517E4">
        <w:instrText xml:space="preserve"> REF _Ref352686061 \r \h </w:instrText>
      </w:r>
      <w:r w:rsidR="003517E4">
        <w:fldChar w:fldCharType="separate"/>
      </w:r>
      <w:r w:rsidR="007E6157">
        <w:t>2</w:t>
      </w:r>
      <w:r w:rsidR="003517E4">
        <w:fldChar w:fldCharType="end"/>
      </w:r>
      <w:r w:rsidR="00E41CD9">
        <w:t xml:space="preserve">]. A user browsing a physical foldout of a map can place a cAR device on top of it to highlight points of interest, draw routes and make notes on the device, without affecting the </w:t>
      </w:r>
      <w:r w:rsidR="007000C9">
        <w:t xml:space="preserve">paper </w:t>
      </w:r>
      <w:r w:rsidR="00E41CD9">
        <w:t>map</w:t>
      </w:r>
      <w:r w:rsidR="007000C9">
        <w:t>. The cAR-</w:t>
      </w:r>
      <w:r w:rsidR="00E41CD9">
        <w:t>enabled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t xml:space="preserve">esting the device </w:t>
      </w:r>
      <w:r w:rsidR="00AC695B">
        <w:t xml:space="preserve">again </w:t>
      </w:r>
      <w:r>
        <w:t xml:space="preserve">on the map </w:t>
      </w:r>
      <w:r w:rsidR="00AC695B">
        <w:t xml:space="preserve">allows </w:t>
      </w:r>
      <w:r>
        <w:t>t</w:t>
      </w:r>
      <w:r w:rsidR="00E41CD9">
        <w:t xml:space="preserve">he user </w:t>
      </w:r>
      <w:r w:rsidR="00AC695B">
        <w:t xml:space="preserve">to access other </w:t>
      </w:r>
      <w:r w:rsidR="00E41CD9">
        <w:t xml:space="preserve">virtual content, such as to videos or images associated with a </w:t>
      </w:r>
      <w:proofErr w:type="gramStart"/>
      <w:r w:rsidR="00E41CD9">
        <w:t>specifi</w:t>
      </w:r>
      <w:r>
        <w:t>c</w:t>
      </w:r>
      <w:proofErr w:type="gramEnd"/>
      <w:r>
        <w:t xml:space="preserve"> region</w:t>
      </w:r>
      <w:r w:rsidR="00AC695B">
        <w:t xml:space="preserve"> or point of</w:t>
      </w:r>
      <w:r>
        <w:t xml:space="preserve"> interest</w:t>
      </w:r>
      <w:r w:rsidR="00E41CD9">
        <w:t xml:space="preserve">. </w:t>
      </w:r>
      <w:r>
        <w:t>The cAR device also retrieve</w:t>
      </w:r>
      <w:r w:rsidR="00AC695B">
        <w:t>s</w:t>
      </w:r>
      <w:r>
        <w:t xml:space="preserve"> and display</w:t>
      </w:r>
      <w:r w:rsidR="00AC695B">
        <w:t>s</w:t>
      </w:r>
      <w:r w:rsidR="00E41CD9">
        <w:t xml:space="preserve"> </w:t>
      </w:r>
      <w:r w:rsidR="00AC695B">
        <w:t xml:space="preserve">the </w:t>
      </w:r>
      <w:r w:rsidR="00E41CD9">
        <w:t>content previously</w:t>
      </w:r>
      <w:r>
        <w:t xml:space="preserve"> created as the user reexamines </w:t>
      </w:r>
      <w:r w:rsidR="00E41CD9">
        <w:t>previously</w:t>
      </w:r>
      <w:r w:rsidR="00AC6845">
        <w:t xml:space="preserve"> </w:t>
      </w:r>
      <w:r w:rsidR="00E41CD9">
        <w:t>annotated regions.</w:t>
      </w:r>
    </w:p>
    <w:p w:rsidR="003D6E23" w:rsidRDefault="00CF5468" w:rsidP="00022983">
      <w:r>
        <w:t xml:space="preserve">Our contributions are at the conceptual, interaction design and technical levels. First, we introduce cAR and </w:t>
      </w:r>
      <w:r w:rsidR="00F63CFF">
        <w:t>identify interaction techniques for cAR devices</w:t>
      </w:r>
      <w:r w:rsidR="00ED0C74">
        <w:t xml:space="preserve">. </w:t>
      </w:r>
      <w:r w:rsidR="00E41CD9">
        <w:t xml:space="preserve">We built two cAR prototypes. The first is tabletop-based </w:t>
      </w:r>
      <w:r w:rsidR="00D66902">
        <w:rPr>
          <w:lang w:val="en-CA"/>
        </w:rPr>
        <w:t xml:space="preserve">using </w:t>
      </w:r>
      <w:r w:rsidR="00E41CD9">
        <w:t>tra</w:t>
      </w:r>
      <w:r w:rsidR="003D6E23">
        <w:t>nsparent tangibles (see Figure 3</w:t>
      </w:r>
      <w:r w:rsidR="00E41CD9">
        <w:t xml:space="preserve">), </w:t>
      </w:r>
      <w:r>
        <w:t>allowing us to rapidly prototype and test</w:t>
      </w:r>
      <w:r w:rsidR="00E41CD9">
        <w:t xml:space="preserve"> the interaction</w:t>
      </w:r>
      <w:r>
        <w:t>s</w:t>
      </w:r>
      <w:r w:rsidR="00E41CD9">
        <w:t xml:space="preserve">. The second prototype is a </w:t>
      </w:r>
      <w:r w:rsidR="00170423">
        <w:t xml:space="preserve">7” </w:t>
      </w:r>
      <w:r w:rsidR="00022983">
        <w:t xml:space="preserve">transparent LCD </w:t>
      </w:r>
      <w:r w:rsidR="00E41CD9">
        <w:t xml:space="preserve">mobile device called the </w:t>
      </w:r>
      <w:r w:rsidR="003D6E23">
        <w:t>t</w:t>
      </w:r>
      <w:r w:rsidR="00CB54A9">
        <w:t xml:space="preserve">Pad </w:t>
      </w:r>
      <w:r w:rsidR="00E41CD9">
        <w:t>(</w:t>
      </w:r>
      <w:r w:rsidR="003D6E23">
        <w:t xml:space="preserve">see Figure </w:t>
      </w:r>
      <w:r w:rsidR="00022983">
        <w:t>4</w:t>
      </w:r>
      <w:r w:rsidR="00E41CD9">
        <w:t xml:space="preserve">), allowing us to </w:t>
      </w:r>
      <w:r w:rsidR="00CB54A9">
        <w:t xml:space="preserve">address </w:t>
      </w:r>
      <w:r>
        <w:t xml:space="preserve">device </w:t>
      </w:r>
      <w:r w:rsidR="00CB54A9">
        <w:t>registration</w:t>
      </w:r>
      <w:r>
        <w:t xml:space="preserve"> and rendering</w:t>
      </w:r>
      <w:r w:rsidR="00E41CD9">
        <w:t>.</w:t>
      </w:r>
      <w:r w:rsidR="00ED0C74">
        <w:t xml:space="preserve"> Finally, we show how cAR can be applied to an app</w:t>
      </w:r>
      <w:r w:rsidR="003517E4">
        <w:t>lication area, active reading [</w:t>
      </w:r>
      <w:r w:rsidR="003517E4">
        <w:fldChar w:fldCharType="begin"/>
      </w:r>
      <w:r w:rsidR="003517E4">
        <w:instrText xml:space="preserve"> REF _Ref349394446 \r \h </w:instrText>
      </w:r>
      <w:r w:rsidR="003517E4">
        <w:fldChar w:fldCharType="separate"/>
      </w:r>
      <w:r w:rsidR="007E6157">
        <w:t>1</w:t>
      </w:r>
      <w:r w:rsidR="003517E4">
        <w:fldChar w:fldCharType="end"/>
      </w:r>
      <w:r w:rsidR="00ED0C74">
        <w:t>], leverag</w:t>
      </w:r>
      <w:r w:rsidR="003517E4">
        <w:t>ing the affordances of paper [</w:t>
      </w:r>
      <w:r w:rsidR="003517E4">
        <w:fldChar w:fldCharType="begin"/>
      </w:r>
      <w:r w:rsidR="003517E4">
        <w:instrText xml:space="preserve"> REF _Ref352685563 \r \h </w:instrText>
      </w:r>
      <w:r w:rsidR="003517E4">
        <w:fldChar w:fldCharType="separate"/>
      </w:r>
      <w:r w:rsidR="007E6157">
        <w:t>12</w:t>
      </w:r>
      <w:r w:rsidR="003517E4">
        <w:fldChar w:fldCharType="end"/>
      </w:r>
      <w:r w:rsidR="003517E4">
        <w:t xml:space="preserve">, </w:t>
      </w:r>
      <w:r w:rsidR="003517E4">
        <w:fldChar w:fldCharType="begin"/>
      </w:r>
      <w:r w:rsidR="003517E4">
        <w:instrText xml:space="preserve"> REF _Ref352437425 \r \h </w:instrText>
      </w:r>
      <w:r w:rsidR="003517E4">
        <w:fldChar w:fldCharType="separate"/>
      </w:r>
      <w:r w:rsidR="007E6157">
        <w:t>14</w:t>
      </w:r>
      <w:r w:rsidR="003517E4">
        <w:fldChar w:fldCharType="end"/>
      </w:r>
      <w:r w:rsidR="00ED0C74">
        <w:t>] and the</w:t>
      </w:r>
      <w:r w:rsidR="001D47D3">
        <w:t xml:space="preserve"> benefits of digital systems [</w:t>
      </w:r>
      <w:r w:rsidR="001D47D3">
        <w:fldChar w:fldCharType="begin"/>
      </w:r>
      <w:r w:rsidR="001D47D3">
        <w:instrText xml:space="preserve"> REF _Ref377926876 \r \h </w:instrText>
      </w:r>
      <w:r w:rsidR="001D47D3">
        <w:fldChar w:fldCharType="separate"/>
      </w:r>
      <w:r w:rsidR="007E6157">
        <w:t>10</w:t>
      </w:r>
      <w:r w:rsidR="001D47D3">
        <w:fldChar w:fldCharType="end"/>
      </w:r>
      <w:r w:rsidR="001D47D3">
        <w:t xml:space="preserve">, </w:t>
      </w:r>
      <w:r w:rsidR="001D47D3">
        <w:fldChar w:fldCharType="begin"/>
      </w:r>
      <w:r w:rsidR="001D47D3">
        <w:instrText xml:space="preserve"> REF _Ref352944208 \r \h </w:instrText>
      </w:r>
      <w:r w:rsidR="001D47D3">
        <w:fldChar w:fldCharType="separate"/>
      </w:r>
      <w:r w:rsidR="007E6157">
        <w:t>20</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7E6157">
        <w:t>22</w:t>
      </w:r>
      <w:r w:rsidR="007E6157">
        <w:fldChar w:fldCharType="end"/>
      </w:r>
      <w:r w:rsidR="001D47D3">
        <w:t xml:space="preserve">, </w:t>
      </w:r>
      <w:r w:rsidR="001D47D3">
        <w:fldChar w:fldCharType="begin"/>
      </w:r>
      <w:r w:rsidR="001D47D3">
        <w:instrText xml:space="preserve"> REF _Ref352437073 \r \h </w:instrText>
      </w:r>
      <w:r w:rsidR="001D47D3">
        <w:fldChar w:fldCharType="separate"/>
      </w:r>
      <w:proofErr w:type="gramStart"/>
      <w:r w:rsidR="007E6157">
        <w:t>24</w:t>
      </w:r>
      <w:proofErr w:type="gramEnd"/>
      <w:r w:rsidR="001D47D3">
        <w:fldChar w:fldCharType="end"/>
      </w:r>
      <w:r w:rsidR="00ED0C74">
        <w:t>].</w:t>
      </w:r>
    </w:p>
    <w:p w:rsidR="008B197E" w:rsidRDefault="00E26785" w:rsidP="00E26785">
      <w:pPr>
        <w:pStyle w:val="berschrift1"/>
      </w:pPr>
      <w:r w:rsidRPr="00E26785">
        <w:lastRenderedPageBreak/>
        <w:t xml:space="preserve">CONTACT AUGMENTED REALITY </w:t>
      </w:r>
    </w:p>
    <w:p w:rsidR="00000BCC" w:rsidRDefault="00115A3F" w:rsidP="00170423">
      <w:r>
        <w:t xml:space="preserve">Our conceptualization and implementation of cAR is guided by the vision </w:t>
      </w:r>
      <w:r w:rsidR="00841AB8">
        <w:t xml:space="preserve">of </w:t>
      </w:r>
      <w:r>
        <w:t xml:space="preserve">printed material </w:t>
      </w:r>
      <w:r w:rsidR="00841AB8">
        <w:t>as related to rich amounts of digital information</w:t>
      </w:r>
      <w:r>
        <w:t>. Wall posters, newspapers, book pages, are associated with far more content, and in much diverse formats</w:t>
      </w:r>
      <w:r w:rsidR="00000BCC">
        <w:t xml:space="preserve"> (multimedia)</w:t>
      </w:r>
      <w:r>
        <w:t xml:space="preserve">, than is possible to etch in ink. </w:t>
      </w:r>
      <w:r w:rsidR="00AC2292">
        <w:t xml:space="preserve">With cAR, such associated content can be retrieved by simply placing </w:t>
      </w:r>
      <w:r w:rsidR="00000BCC">
        <w:t>a transparent-display mobile</w:t>
      </w:r>
      <w:r w:rsidR="00AC2292">
        <w:t xml:space="preserve"> device directly on top of the object, be it a poster, map, or newspaper. T</w:t>
      </w:r>
      <w:r>
        <w:t>his vision acknowledges the affordances of physical objects; in the case of paper documents the naturalness and convenience of reading, scribbling</w:t>
      </w:r>
      <w:r w:rsidR="00AC2292">
        <w:t>, folding</w:t>
      </w:r>
      <w:r>
        <w:t xml:space="preserve"> or manipulating printed paper is unmatched by its digital counterparts. </w:t>
      </w:r>
      <w:r w:rsidR="00000BCC">
        <w:t xml:space="preserve">While existing mobile devices already offer access to digital information by means of mobile AR, cAR is based on the notion that interactions with the digital </w:t>
      </w:r>
      <w:r w:rsidR="005A19EF">
        <w:t xml:space="preserve">can be </w:t>
      </w:r>
      <w:r w:rsidR="00000BCC">
        <w:t>enriched by the tangibility of physical</w:t>
      </w:r>
      <w:r w:rsidR="005A19EF">
        <w:t>ly</w:t>
      </w:r>
      <w:r w:rsidR="00000BCC">
        <w:t xml:space="preserve"> moving a device on and off the augmented object.</w:t>
      </w:r>
    </w:p>
    <w:p w:rsidR="00872D10" w:rsidRDefault="00872D10" w:rsidP="005A19EF">
      <w:r>
        <w:t xml:space="preserve">We envision cAR devices that provide digital content when in direct contact, and act as normal mobiles when they are not resting on top of objects. </w:t>
      </w:r>
      <w:r w:rsidR="005A19EF">
        <w:t xml:space="preserve">This interaction model has several implications. First, augmentation is triggered by means of implicit interaction: placing the cAR device on top of the object. Once the object is identified, the device launches the application associated with it. Not having to launch the AR app explicitly lowers the time and cognitive effort required to access digital data. Second, cAR </w:t>
      </w:r>
      <w:r>
        <w:t>does not require the user to hold the devi</w:t>
      </w:r>
      <w:r w:rsidR="005A19EF">
        <w:t>ce in front or above the object, mitigating</w:t>
      </w:r>
      <w:r>
        <w:t xml:space="preserve"> the </w:t>
      </w:r>
      <w:r w:rsidR="005A19EF">
        <w:t>adverse effects of</w:t>
      </w:r>
      <w:r>
        <w:t xml:space="preserve"> physical demand on the arms </w:t>
      </w:r>
      <w:r>
        <w:rPr>
          <w:lang w:val="en-CA"/>
        </w:rPr>
        <w:t>[</w:t>
      </w:r>
      <w:r>
        <w:rPr>
          <w:lang w:val="en-CA"/>
        </w:rPr>
        <w:fldChar w:fldCharType="begin"/>
      </w:r>
      <w:r>
        <w:rPr>
          <w:lang w:val="en-CA"/>
        </w:rPr>
        <w:instrText xml:space="preserve"> REF _Ref377656329 \r \h </w:instrText>
      </w:r>
      <w:r>
        <w:rPr>
          <w:lang w:val="en-CA"/>
        </w:rPr>
      </w:r>
      <w:r>
        <w:rPr>
          <w:lang w:val="en-CA"/>
        </w:rPr>
        <w:fldChar w:fldCharType="separate"/>
      </w:r>
      <w:r w:rsidR="007E6157">
        <w:rPr>
          <w:lang w:val="en-CA"/>
        </w:rPr>
        <w:t>13</w:t>
      </w:r>
      <w:r>
        <w:rPr>
          <w:lang w:val="en-CA"/>
        </w:rPr>
        <w:fldChar w:fldCharType="end"/>
      </w:r>
      <w:r>
        <w:rPr>
          <w:lang w:val="en-CA"/>
        </w:rPr>
        <w:t>]</w:t>
      </w:r>
      <w:r>
        <w:t>. A final implication is that cAR device</w:t>
      </w:r>
      <w:r w:rsidR="005A19EF">
        <w:t>s</w:t>
      </w:r>
      <w:r>
        <w:t xml:space="preserve"> augment object</w:t>
      </w:r>
      <w:r w:rsidR="005A19EF">
        <w:t>s</w:t>
      </w:r>
      <w:r>
        <w:t xml:space="preserve"> without being the center of attention all the time; acting </w:t>
      </w:r>
      <w:del w:id="6" w:author="Wolfgang Büschel" w:date="2014-01-20T12:37:00Z">
        <w:r w:rsidDel="00FB0D9E">
          <w:delText xml:space="preserve">at </w:delText>
        </w:r>
      </w:del>
      <w:r>
        <w:t>as ambient or secondary display</w:t>
      </w:r>
      <w:r w:rsidR="005A19EF">
        <w:t>s</w:t>
      </w:r>
      <w:r>
        <w:t xml:space="preserve">, </w:t>
      </w:r>
      <w:r w:rsidR="005A19EF">
        <w:t xml:space="preserve">and </w:t>
      </w:r>
      <w:r>
        <w:t xml:space="preserve">allowing </w:t>
      </w:r>
      <w:r w:rsidR="005A19EF">
        <w:t xml:space="preserve">an </w:t>
      </w:r>
      <w:r>
        <w:t xml:space="preserve">undisturbed view </w:t>
      </w:r>
      <w:r w:rsidR="005A19EF">
        <w:t xml:space="preserve">of </w:t>
      </w:r>
      <w:r>
        <w:t>the underlying object due to transparency.</w:t>
      </w:r>
    </w:p>
    <w:p w:rsidR="00E26785" w:rsidRDefault="00000BCC" w:rsidP="00170423">
      <w:r>
        <w:t>We identify</w:t>
      </w:r>
      <w:r w:rsidR="00E26785">
        <w:t xml:space="preserve"> </w:t>
      </w:r>
      <w:r w:rsidR="00AC2292">
        <w:t xml:space="preserve">three categories of </w:t>
      </w:r>
      <w:r w:rsidR="00E26785">
        <w:t xml:space="preserve">interaction techniques for cAR devices: </w:t>
      </w:r>
      <w:r>
        <w:t xml:space="preserve">First, </w:t>
      </w:r>
      <w:r w:rsidR="00E26785" w:rsidRPr="00924D07">
        <w:rPr>
          <w:i/>
        </w:rPr>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924D07">
        <w:t>video.</w:t>
      </w:r>
      <w:r w:rsidR="00AC2292">
        <w:t xml:space="preserve"> </w:t>
      </w:r>
      <w:r w:rsidR="00924D07">
        <w:t>S</w:t>
      </w:r>
      <w:r>
        <w:t xml:space="preserve">econd, </w:t>
      </w:r>
      <w:r w:rsidR="00924D07" w:rsidRPr="00924D07">
        <w:rPr>
          <w:i/>
        </w:rPr>
        <w:t>off-contact</w:t>
      </w:r>
      <w:r w:rsidR="00924D07">
        <w:t xml:space="preserve"> interactions, e.g. information between devices can be easily exchanged by stacking one on top of another. T</w:t>
      </w:r>
      <w:r>
        <w:t>hird,</w:t>
      </w:r>
      <w:r w:rsidR="00E26785">
        <w:t xml:space="preserve"> </w:t>
      </w:r>
      <w:r w:rsidR="00924D07" w:rsidRPr="00924D07">
        <w:rPr>
          <w:i/>
        </w:rPr>
        <w:t>content-aware</w:t>
      </w:r>
      <w:r w:rsidR="00605AD8">
        <w:t xml:space="preserve"> interactions, </w:t>
      </w:r>
      <w:r w:rsidR="00924D07">
        <w:t>e.g.</w:t>
      </w:r>
      <w:r w:rsidR="00605AD8">
        <w:t xml:space="preserve"> </w:t>
      </w:r>
      <w:r w:rsidR="00924D07">
        <w:t xml:space="preserve">tapping on unknown words triggers translation.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1F329E">
        <w:t>lipping for dual-sided access</w:t>
      </w:r>
      <w:r w:rsidR="00E26785">
        <w:t xml:space="preserve">. </w:t>
      </w:r>
    </w:p>
    <w:p w:rsidR="000A3ACD" w:rsidRDefault="00AC2292" w:rsidP="00170423">
      <w:r>
        <w:t xml:space="preserve">For cAR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gramStart"/>
      <w:r w:rsidR="00115A3F">
        <w:t>cAR</w:t>
      </w:r>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using a cAR device on a book while in bed or while sitting on a table makes no difference when determining</w:t>
      </w:r>
      <w:r w:rsidR="00BA6BAE">
        <w:t xml:space="preserve"> its relative location</w:t>
      </w:r>
      <w:r w:rsidR="00115A3F">
        <w:t xml:space="preserve">. </w:t>
      </w:r>
      <w:r w:rsidR="00E26785">
        <w:t xml:space="preserve">An important consequence of the spatial alignment between the </w:t>
      </w:r>
      <w:r w:rsidR="00BA6BAE">
        <w:t xml:space="preserve">transparent display of the </w:t>
      </w:r>
      <w:r w:rsidR="00E26785">
        <w:t xml:space="preserve">cAR device and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means that no homographic transformations are needed for ali</w:t>
      </w:r>
      <w:r w:rsidR="00000BCC">
        <w:t>gning the digital augmentation.</w:t>
      </w:r>
    </w:p>
    <w:p w:rsidR="00AC2292" w:rsidRPr="00BA6BAE" w:rsidRDefault="00AC2292" w:rsidP="00137463">
      <w:pPr>
        <w:spacing w:after="0"/>
      </w:pPr>
      <w:r w:rsidRPr="00AC2292">
        <w:t>In summary cAR integrates virtual and physical worlds by:</w:t>
      </w:r>
    </w:p>
    <w:p w:rsidR="00AC2292" w:rsidRPr="00AC2292" w:rsidRDefault="00AC2292" w:rsidP="00AC2292">
      <w:pPr>
        <w:pStyle w:val="Listenabsatz"/>
        <w:numPr>
          <w:ilvl w:val="0"/>
          <w:numId w:val="3"/>
        </w:numPr>
        <w:spacing w:after="60"/>
        <w:ind w:left="284" w:hanging="284"/>
        <w:rPr>
          <w:sz w:val="18"/>
          <w:szCs w:val="18"/>
        </w:rPr>
      </w:pPr>
      <w:r w:rsidRPr="00AC2292">
        <w:rPr>
          <w:sz w:val="18"/>
          <w:szCs w:val="18"/>
        </w:rPr>
        <w:t>augmenting physical objects upon contact,</w:t>
      </w:r>
    </w:p>
    <w:p w:rsidR="00AC2292" w:rsidRPr="00AC2292" w:rsidRDefault="00AC2292" w:rsidP="00AC2292">
      <w:pPr>
        <w:pStyle w:val="Listenabsatz"/>
        <w:numPr>
          <w:ilvl w:val="0"/>
          <w:numId w:val="3"/>
        </w:numPr>
        <w:spacing w:after="60"/>
        <w:ind w:left="284" w:hanging="284"/>
        <w:rPr>
          <w:sz w:val="18"/>
          <w:szCs w:val="18"/>
        </w:rPr>
      </w:pPr>
      <w:r w:rsidRPr="00AC2292">
        <w:rPr>
          <w:sz w:val="18"/>
          <w:szCs w:val="18"/>
        </w:rPr>
        <w:t>preserving the affordances of physical objects,</w:t>
      </w:r>
    </w:p>
    <w:p w:rsidR="00AC2292" w:rsidRPr="00AC2292" w:rsidRDefault="00AC2292" w:rsidP="00AC2292">
      <w:pPr>
        <w:pStyle w:val="Listenabsatz"/>
        <w:numPr>
          <w:ilvl w:val="0"/>
          <w:numId w:val="3"/>
        </w:numPr>
        <w:spacing w:after="60"/>
        <w:ind w:left="284" w:hanging="284"/>
        <w:rPr>
          <w:sz w:val="18"/>
          <w:szCs w:val="18"/>
        </w:rPr>
      </w:pPr>
      <w:r w:rsidRPr="00AC2292">
        <w:rPr>
          <w:sz w:val="18"/>
          <w:szCs w:val="18"/>
        </w:rPr>
        <w:t>integrating display and input functionalities, and</w:t>
      </w:r>
    </w:p>
    <w:p w:rsidR="00AC2292" w:rsidRPr="00AC2292" w:rsidRDefault="008E59DA" w:rsidP="00AC2292">
      <w:pPr>
        <w:pStyle w:val="Listenabsatz"/>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r w:rsidR="00137463">
        <w:rPr>
          <w:sz w:val="18"/>
          <w:szCs w:val="18"/>
        </w:rPr>
        <w:br/>
      </w:r>
    </w:p>
    <w:p w:rsidR="00AC2292" w:rsidRPr="000514AC" w:rsidRDefault="00AC2292" w:rsidP="00AC2292">
      <w:pPr>
        <w:pStyle w:val="berschrift1"/>
      </w:pPr>
      <w:r>
        <w:t>RELATED WORK</w:t>
      </w:r>
    </w:p>
    <w:p w:rsidR="00AC2292" w:rsidRPr="00676CB7" w:rsidRDefault="00AC2292" w:rsidP="00AC2292">
      <w:proofErr w:type="gramStart"/>
      <w:r>
        <w:t>cAR</w:t>
      </w:r>
      <w:proofErr w:type="gramEnd"/>
      <w:r>
        <w:t xml:space="preserve"> builds on work in augmented reality, </w:t>
      </w:r>
      <w:r w:rsidR="005544D0">
        <w:t xml:space="preserve">magic lenses and </w:t>
      </w:r>
      <w:r>
        <w:t>transparent portable devices.</w:t>
      </w:r>
    </w:p>
    <w:p w:rsidR="00022983" w:rsidRDefault="00AC2292" w:rsidP="00022983">
      <w:pPr>
        <w:pStyle w:val="berschrift2"/>
      </w:pPr>
      <w:r>
        <w:lastRenderedPageBreak/>
        <w:t>Augmented Reality</w:t>
      </w:r>
    </w:p>
    <w:p w:rsidR="00022983" w:rsidRDefault="00AC2292" w:rsidP="00022983">
      <w:r w:rsidRPr="00022983">
        <w:rPr>
          <w:i/>
        </w:rPr>
        <w:t>Augmented Reality</w:t>
      </w:r>
      <w:r>
        <w:t xml:space="preserve"> (AR) enhances the real world by embedding digital content onto it. Bimber and Raskar list three </w:t>
      </w:r>
      <w:r w:rsidR="00170423">
        <w:t xml:space="preserve">basic AR </w:t>
      </w:r>
      <w:r>
        <w:t>challenges: display technology, registration and rendering [</w:t>
      </w:r>
      <w:r w:rsidR="009126CF">
        <w:fldChar w:fldCharType="begin"/>
      </w:r>
      <w:r w:rsidR="009126CF">
        <w:instrText xml:space="preserve"> REF _Ref352948081 \r \h </w:instrText>
      </w:r>
      <w:r w:rsidR="009126CF">
        <w:fldChar w:fldCharType="separate"/>
      </w:r>
      <w:r w:rsidR="007E6157">
        <w:t>6</w:t>
      </w:r>
      <w:r w:rsidR="009126CF">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pico-</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7E6157">
        <w:t>4</w:t>
      </w:r>
      <w:r>
        <w:fldChar w:fldCharType="end"/>
      </w:r>
      <w:r>
        <w:t xml:space="preserve">, </w:t>
      </w:r>
      <w:r>
        <w:fldChar w:fldCharType="begin"/>
      </w:r>
      <w:r>
        <w:instrText xml:space="preserve"> REF _Ref351547954 \r \h </w:instrText>
      </w:r>
      <w:r>
        <w:fldChar w:fldCharType="separate"/>
      </w:r>
      <w:r w:rsidR="007E6157">
        <w:t>7</w:t>
      </w:r>
      <w:r>
        <w:fldChar w:fldCharType="end"/>
      </w:r>
      <w:r>
        <w:t>].</w:t>
      </w:r>
    </w:p>
    <w:p w:rsidR="00AC2292" w:rsidRDefault="00AC2292" w:rsidP="00AC2292">
      <w:r>
        <w:t xml:space="preserve">On the other hand, </w:t>
      </w:r>
      <w:r w:rsidRPr="000D3984">
        <w:rPr>
          <w:i/>
        </w:rPr>
        <w:t>Spatial AR</w:t>
      </w:r>
      <w:r>
        <w:t xml:space="preserve"> (SAR) relies on displays fixed in t</w:t>
      </w:r>
      <w:r w:rsidR="009126CF">
        <w:t>he environment (e.g. projectors</w:t>
      </w:r>
      <w:r>
        <w:t>, transparent LCDs) [</w:t>
      </w:r>
      <w:r>
        <w:fldChar w:fldCharType="begin"/>
      </w:r>
      <w:r>
        <w:instrText xml:space="preserve"> REF _Ref352948081 \r \h </w:instrText>
      </w:r>
      <w:r>
        <w:fldChar w:fldCharType="separate"/>
      </w:r>
      <w:r w:rsidR="007E6157">
        <w:t>6</w:t>
      </w:r>
      <w:r>
        <w:fldChar w:fldCharType="end"/>
      </w:r>
      <w:r>
        <w:t xml:space="preserve">]. Knowing the exact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 registration and rendering</w:t>
      </w:r>
      <w:r w:rsidR="00964A16">
        <w:t xml:space="preserve"> operations required</w:t>
      </w:r>
      <w:r w:rsidR="009126CF">
        <w:t xml:space="preserve"> are simpler</w:t>
      </w:r>
      <w:r>
        <w:t xml:space="preserve">. </w:t>
      </w:r>
      <w:r w:rsidR="009126CF">
        <w:t>Nonetheless, preserving</w:t>
      </w:r>
      <w:r>
        <w:t xml:space="preserve"> spatial alignment</w:t>
      </w:r>
      <w:r w:rsidR="009126CF">
        <w:t xml:space="preserve"> requires that </w:t>
      </w:r>
      <w:r>
        <w:t xml:space="preserve">both the display and augmented object </w:t>
      </w:r>
      <w:r w:rsidR="009126CF">
        <w:t xml:space="preserve">to </w:t>
      </w:r>
      <w:r>
        <w:t xml:space="preserve">remain spatially fixed, limiting SAR to non-mobile </w:t>
      </w:r>
      <w:r w:rsidR="007B52CF">
        <w:t>applications</w:t>
      </w:r>
      <w:r>
        <w:t xml:space="preserve">. </w:t>
      </w:r>
    </w:p>
    <w:p w:rsidR="00AC2292" w:rsidRDefault="00AC2292" w:rsidP="00AC2292">
      <w:r>
        <w:t>Contact Augmented Reality (cAR)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In brief, cAR is both mobile and spatially aligned.</w:t>
      </w:r>
    </w:p>
    <w:p w:rsidR="00AC2292" w:rsidRDefault="00AC2292" w:rsidP="00AC2292">
      <w:pPr>
        <w:pStyle w:val="berschrift2"/>
      </w:pPr>
      <w:r>
        <w:t>Magic Lenses and Tangible Views</w:t>
      </w:r>
    </w:p>
    <w:p w:rsidR="00AC2292" w:rsidRDefault="00AC2292" w:rsidP="00AC2292">
      <w:proofErr w:type="gramStart"/>
      <w:r>
        <w:t>cAR</w:t>
      </w:r>
      <w:proofErr w:type="gramEnd"/>
      <w:r>
        <w:t xml:space="preserve"> is inspired by Bier et al.’s Toolglass and Magic Lenses [</w:t>
      </w:r>
      <w:r>
        <w:fldChar w:fldCharType="begin"/>
      </w:r>
      <w:r>
        <w:instrText xml:space="preserve"> REF _Ref352232780 \r \h </w:instrText>
      </w:r>
      <w:r>
        <w:fldChar w:fldCharType="separate"/>
      </w:r>
      <w:r w:rsidR="007E6157">
        <w:t>5</w:t>
      </w:r>
      <w:r>
        <w:fldChar w:fldCharType="end"/>
      </w:r>
      <w:r>
        <w:t>]. Toolglass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toolglass widget </w:t>
      </w:r>
      <w:r w:rsidR="00964A16">
        <w:t>can</w:t>
      </w:r>
      <w:r>
        <w:t xml:space="preserve"> have different areas each with unique operations, such that by clicking the target object through the toolglass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7E6157">
        <w:t>21</w:t>
      </w:r>
      <w:r>
        <w:fldChar w:fldCharType="end"/>
      </w:r>
      <w:r>
        <w:t>].</w:t>
      </w:r>
      <w:r w:rsidR="00FE5ECA">
        <w:t xml:space="preserve"> Researchers built physical magic lenses using transparent acrylic plates with fiducial markers [</w:t>
      </w:r>
      <w:r w:rsidR="0049141B">
        <w:fldChar w:fldCharType="begin"/>
      </w:r>
      <w:r w:rsidR="0049141B">
        <w:instrText xml:space="preserve"> REF _Ref377659601 \r \h </w:instrText>
      </w:r>
      <w:r w:rsidR="0049141B">
        <w:fldChar w:fldCharType="separate"/>
      </w:r>
      <w:r w:rsidR="007E6157">
        <w:t>17</w:t>
      </w:r>
      <w:r w:rsidR="0049141B">
        <w:fldChar w:fldCharType="end"/>
      </w:r>
      <w:r w:rsidR="00FE5ECA">
        <w:t>] and 3D head tracking [</w:t>
      </w:r>
      <w:r w:rsidR="0049141B">
        <w:fldChar w:fldCharType="begin"/>
      </w:r>
      <w:r w:rsidR="0049141B">
        <w:instrText xml:space="preserve"> REF _Ref377659612 \r \h </w:instrText>
      </w:r>
      <w:r w:rsidR="0049141B">
        <w:fldChar w:fldCharType="separate"/>
      </w:r>
      <w:r w:rsidR="007E6157">
        <w:t>28</w:t>
      </w:r>
      <w:r w:rsidR="0049141B">
        <w:fldChar w:fldCharType="end"/>
      </w:r>
      <w:r w:rsidR="00FE5ECA">
        <w:t xml:space="preserve">]. </w:t>
      </w:r>
      <w:r w:rsidR="005544D0">
        <w:t xml:space="preserve">Similarly, </w:t>
      </w:r>
      <w:r w:rsidR="00174D96">
        <w:t xml:space="preserve">non-transparent </w:t>
      </w:r>
      <w:r w:rsidR="005544D0">
        <w:t>t</w:t>
      </w:r>
      <w:r>
        <w:t xml:space="preserve">angible views </w:t>
      </w:r>
      <w:r w:rsidR="005544D0">
        <w:t>[</w:t>
      </w:r>
      <w:r w:rsidR="005544D0">
        <w:fldChar w:fldCharType="begin"/>
      </w:r>
      <w:r w:rsidR="005544D0">
        <w:instrText xml:space="preserve"> REF _Ref352233107 \r \h </w:instrText>
      </w:r>
      <w:r w:rsidR="005544D0">
        <w:fldChar w:fldCharType="separate"/>
      </w:r>
      <w:r w:rsidR="007E6157">
        <w:t>30</w:t>
      </w:r>
      <w:r w:rsidR="005544D0">
        <w:fldChar w:fldCharType="end"/>
      </w:r>
      <w:r w:rsidR="005544D0">
        <w:t xml:space="preserve">] </w:t>
      </w:r>
      <w:r>
        <w:t xml:space="preserve">provide </w:t>
      </w:r>
      <w:r w:rsidR="00953B40">
        <w:t>secondary displays</w:t>
      </w:r>
      <w:r>
        <w:t xml:space="preserve"> for </w:t>
      </w:r>
      <w:r w:rsidR="00FE5ECA">
        <w:t>tabletop</w:t>
      </w:r>
      <w:r w:rsidR="0049141B">
        <w:t xml:space="preserve"> computers</w:t>
      </w:r>
      <w:r w:rsidR="00174D96">
        <w:t xml:space="preserve"> to be used as physical magic lenses or application menus</w:t>
      </w:r>
      <w:r w:rsidR="00FE5ECA">
        <w:t>.</w:t>
      </w:r>
    </w:p>
    <w:p w:rsidR="00AC2292" w:rsidRPr="000514AC" w:rsidRDefault="00AC2292" w:rsidP="00AC2292">
      <w:proofErr w:type="gramStart"/>
      <w:r>
        <w:t>cAR</w:t>
      </w:r>
      <w:proofErr w:type="gramEnd"/>
      <w:r>
        <w:t xml:space="preserve">, a concept </w:t>
      </w:r>
      <w:r w:rsidR="00953B40">
        <w:t xml:space="preserve">developed for transparent mobiles, </w:t>
      </w:r>
      <w:r>
        <w:t xml:space="preserve">encapsulates ideas from toolglasses and magic lenses. With cAR, the physical object is visible and modifications happen on </w:t>
      </w:r>
      <w:r w:rsidR="00953B40">
        <w:t xml:space="preserve">its </w:t>
      </w:r>
      <w:r>
        <w:t xml:space="preserve">digital model. </w:t>
      </w:r>
      <w:proofErr w:type="gramStart"/>
      <w:r>
        <w:t>cAR</w:t>
      </w:r>
      <w:proofErr w:type="gramEnd"/>
      <w:r>
        <w:t xml:space="preserve"> </w:t>
      </w:r>
      <w:r w:rsidR="00953B40">
        <w:t>advances the concept introduced by the A</w:t>
      </w:r>
      <w:r>
        <w:t>-book</w:t>
      </w:r>
      <w:ins w:id="7" w:author="Wolfgang Büschel" w:date="2014-01-20T11:18:00Z">
        <w:r w:rsidR="009370A4">
          <w:t xml:space="preserve"> [</w:t>
        </w:r>
        <w:r w:rsidR="009370A4">
          <w:fldChar w:fldCharType="begin"/>
        </w:r>
        <w:r w:rsidR="009370A4">
          <w:instrText xml:space="preserve"> REF _Ref352691139 \r \h </w:instrText>
        </w:r>
      </w:ins>
      <w:ins w:id="8" w:author="Wolfgang Büschel" w:date="2014-01-20T11:18:00Z">
        <w:r w:rsidR="009370A4">
          <w:fldChar w:fldCharType="separate"/>
        </w:r>
        <w:r w:rsidR="009370A4">
          <w:t>21</w:t>
        </w:r>
        <w:r w:rsidR="009370A4">
          <w:fldChar w:fldCharType="end"/>
        </w:r>
        <w:r w:rsidR="009370A4">
          <w:t>]</w:t>
        </w:r>
      </w:ins>
      <w:r>
        <w:t xml:space="preserve"> in several ways: we use feature tracking registration, explore off-contact and content-aware interactions, </w:t>
      </w:r>
      <w:r w:rsidR="00953B40">
        <w:t xml:space="preserve">and rely on transparent </w:t>
      </w:r>
      <w:r w:rsidR="00112EA1">
        <w:t>displays</w:t>
      </w:r>
      <w:r w:rsidR="005544D0">
        <w:t xml:space="preserve">, none of which have been </w:t>
      </w:r>
      <w:r w:rsidR="00953B40">
        <w:t>explored before</w:t>
      </w:r>
      <w:r>
        <w:t>.</w:t>
      </w:r>
    </w:p>
    <w:p w:rsidR="00AC2292" w:rsidRDefault="00AC2292" w:rsidP="00AC2292">
      <w:pPr>
        <w:pStyle w:val="berschrift2"/>
      </w:pPr>
      <w:r>
        <w:t>Transparent Handheld Devices</w:t>
      </w:r>
    </w:p>
    <w:p w:rsidR="00D24B42" w:rsidRDefault="00AC2292" w:rsidP="00AC2292">
      <w:r>
        <w:t xml:space="preserve">Transparent handheld devices are the </w:t>
      </w:r>
      <w:r w:rsidR="009F651C">
        <w:t xml:space="preserve">subject </w:t>
      </w:r>
      <w:r>
        <w:t xml:space="preserve">of popular design concepts </w:t>
      </w:r>
      <w:r w:rsidR="009F651C">
        <w:t xml:space="preserve">covering </w:t>
      </w:r>
      <w:r>
        <w:t xml:space="preserve">smartphones </w:t>
      </w:r>
      <w:r w:rsidR="009F651C">
        <w:t xml:space="preserve">and </w:t>
      </w:r>
      <w:r>
        <w:t>tablets [</w:t>
      </w:r>
      <w:r>
        <w:fldChar w:fldCharType="begin"/>
      </w:r>
      <w:r>
        <w:instrText xml:space="preserve"> REF _Ref351302050 \r \h </w:instrText>
      </w:r>
      <w:r>
        <w:fldChar w:fldCharType="separate"/>
      </w:r>
      <w:r w:rsidR="007E6157">
        <w:t>8</w:t>
      </w:r>
      <w:r>
        <w:fldChar w:fldCharType="end"/>
      </w:r>
      <w:r>
        <w:t xml:space="preserve">, </w:t>
      </w:r>
      <w:r>
        <w:fldChar w:fldCharType="begin"/>
      </w:r>
      <w:r>
        <w:instrText xml:space="preserve"> REF _Ref351302052 \r \h </w:instrText>
      </w:r>
      <w:r>
        <w:fldChar w:fldCharType="separate"/>
      </w:r>
      <w:r w:rsidR="007E6157">
        <w:t>9</w:t>
      </w:r>
      <w:r>
        <w:fldChar w:fldCharType="end"/>
      </w:r>
      <w:r>
        <w:t>]. Such concepts are instrumental i</w:t>
      </w:r>
      <w:r w:rsidR="009F651C">
        <w:t>n proposing novel interactions (</w:t>
      </w:r>
      <w:r>
        <w:t>some of them 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(e.g. Lenovo S800)</w:t>
      </w:r>
      <w:r w:rsidR="005544D0">
        <w:t xml:space="preserve">, we possess limited understanding of the breadth of interaction techniques they </w:t>
      </w:r>
      <w:r w:rsidR="005544D0">
        <w:lastRenderedPageBreak/>
        <w:t xml:space="preserve">afford. </w:t>
      </w:r>
      <w:r>
        <w:t xml:space="preserve">One </w:t>
      </w:r>
      <w:r w:rsidR="009F651C">
        <w:t xml:space="preserve">explored </w:t>
      </w:r>
      <w:r>
        <w:t>aspect is their support for touch interaction on the back of the device</w:t>
      </w:r>
      <w:r w:rsidR="00D24B42">
        <w:t xml:space="preserve">. </w:t>
      </w:r>
      <w:r>
        <w:t>LucidTouch [</w:t>
      </w:r>
      <w:r w:rsidR="00174D96">
        <w:fldChar w:fldCharType="begin"/>
      </w:r>
      <w:r w:rsidR="00174D96">
        <w:instrText xml:space="preserve"> REF _Ref377928580 \r \h </w:instrText>
      </w:r>
      <w:r w:rsidR="00174D96">
        <w:fldChar w:fldCharType="separate"/>
      </w:r>
      <w:r w:rsidR="007E6157">
        <w:t>34</w:t>
      </w:r>
      <w:r w:rsidR="00174D96">
        <w:fldChar w:fldCharType="end"/>
      </w:r>
      <w:r>
        <w:t xml:space="preserve">] </w:t>
      </w:r>
      <w:r w:rsidR="009F651C">
        <w:t>and LimpiDual [</w:t>
      </w:r>
      <w:r w:rsidR="00174D96">
        <w:fldChar w:fldCharType="begin"/>
      </w:r>
      <w:r w:rsidR="00174D96">
        <w:instrText xml:space="preserve"> REF _Ref377928593 \r \h </w:instrText>
      </w:r>
      <w:r w:rsidR="00174D96">
        <w:fldChar w:fldCharType="separate"/>
      </w:r>
      <w:r w:rsidR="007E6157">
        <w:t>15</w:t>
      </w:r>
      <w:r w:rsidR="00174D96">
        <w:fldChar w:fldCharType="end"/>
      </w:r>
      <w:r w:rsidR="00174D96">
        <w:t xml:space="preserve">, </w:t>
      </w:r>
      <w:r w:rsidR="009F651C">
        <w:fldChar w:fldCharType="begin"/>
      </w:r>
      <w:r w:rsidR="009F651C">
        <w:instrText xml:space="preserve"> REF _Ref352222291 \r \h </w:instrText>
      </w:r>
      <w:r w:rsidR="009F651C">
        <w:fldChar w:fldCharType="separate"/>
      </w:r>
      <w:r w:rsidR="007E6157">
        <w:t>23</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7E6157">
        <w:t>18</w:t>
      </w:r>
      <w:r w:rsidR="002518AB">
        <w:fldChar w:fldCharType="end"/>
      </w:r>
      <w:r w:rsidR="002518AB">
        <w:t>] studied the binocular parallax problem.</w:t>
      </w:r>
    </w:p>
    <w:p w:rsidR="00AC2292" w:rsidRDefault="002518AB" w:rsidP="00AC2292">
      <w:r>
        <w:t xml:space="preserve">Our work </w:t>
      </w:r>
      <w:r w:rsidR="00D24B42">
        <w:t xml:space="preserve">moves beyond such </w:t>
      </w:r>
      <w:r w:rsidR="00D0773B">
        <w:t xml:space="preserve">problem-oriented </w:t>
      </w:r>
      <w:r w:rsidR="00841AB8">
        <w:t>foci</w:t>
      </w:r>
      <w:r>
        <w:t xml:space="preserve"> </w:t>
      </w:r>
      <w:r w:rsidR="00D0773B">
        <w:t xml:space="preserve">to </w:t>
      </w:r>
      <w:r w:rsidR="00D24B42">
        <w:t>include a broad</w:t>
      </w:r>
      <w:del w:id="9" w:author="Wolfgang Büschel" w:date="2014-01-20T13:11:00Z">
        <w:r w:rsidR="00D24B42" w:rsidDel="002A2211">
          <w:delText xml:space="preserve"> a</w:delText>
        </w:r>
      </w:del>
      <w:r w:rsidR="00D24B42">
        <w:t xml:space="preserve"> range of techniques for augmenting objects </w:t>
      </w:r>
      <w:r>
        <w:t xml:space="preserve">upon </w:t>
      </w:r>
      <w:r w:rsidR="00D24B42">
        <w:t>contact.</w:t>
      </w:r>
      <w:r w:rsidR="00F46823">
        <w:t xml:space="preserve"> </w:t>
      </w:r>
      <w:r w:rsidR="002A4710">
        <w:t>Glassified [</w:t>
      </w:r>
      <w:r w:rsidR="002A4710">
        <w:fldChar w:fldCharType="begin"/>
      </w:r>
      <w:r w:rsidR="002A4710">
        <w:instrText xml:space="preserve"> REF _Ref377729875 \r \h </w:instrText>
      </w:r>
      <w:r w:rsidR="002A4710">
        <w:fldChar w:fldCharType="separate"/>
      </w:r>
      <w:r w:rsidR="007E6157">
        <w:t>29</w:t>
      </w:r>
      <w:r w:rsidR="002A4710">
        <w:fldChar w:fldCharType="end"/>
      </w:r>
      <w:r w:rsidR="002A4710">
        <w:t>], a ruler with an embedded transparent display and a track-pad used to augment paper hand drawings, embodies aspects of the cAR vision. In this paper, we propose</w:t>
      </w:r>
      <w:del w:id="10" w:author="Wolfgang Büschel" w:date="2014-01-20T13:13:00Z">
        <w:r w:rsidR="002A4710" w:rsidDel="002A2211">
          <w:delText>d</w:delText>
        </w:r>
      </w:del>
      <w:r w:rsidR="002A4710">
        <w:t xml:space="preserve"> a conceptual framework for cAR and present two alternative implementations.</w:t>
      </w:r>
    </w:p>
    <w:p w:rsidR="00237B88" w:rsidRDefault="00237B88" w:rsidP="00237B88">
      <w:pPr>
        <w:pStyle w:val="berschrift1"/>
      </w:pPr>
      <w:proofErr w:type="gramStart"/>
      <w:r w:rsidRPr="00452E09">
        <w:t>cAR</w:t>
      </w:r>
      <w:proofErr w:type="gramEnd"/>
      <w:r>
        <w:t xml:space="preserve"> </w:t>
      </w:r>
      <w:r w:rsidR="00841AB8">
        <w:t>INTERACTION TECHNIQUES</w:t>
      </w:r>
    </w:p>
    <w:p w:rsidR="00237B88" w:rsidRPr="00C73117" w:rsidRDefault="00C000BA" w:rsidP="00237B88">
      <w:r>
        <w:fldChar w:fldCharType="begin"/>
      </w:r>
      <w:r>
        <w:instrText xml:space="preserve"> REF _Ref352242204 \h </w:instrText>
      </w:r>
      <w:r>
        <w:fldChar w:fldCharType="separate"/>
      </w:r>
      <w:r w:rsidR="007E6157">
        <w:t xml:space="preserve">Figure </w:t>
      </w:r>
      <w:r w:rsidR="007E6157">
        <w:rPr>
          <w:noProof/>
        </w:rPr>
        <w:t>2</w:t>
      </w:r>
      <w:r>
        <w:fldChar w:fldCharType="end"/>
      </w:r>
      <w:r>
        <w:t xml:space="preserve"> shows </w:t>
      </w:r>
      <w:r w:rsidR="00237B88">
        <w:t>three categories</w:t>
      </w:r>
      <w:r>
        <w:t xml:space="preserve"> of cAR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2A03DC">
        <w:t xml:space="preserve">Contact-based and off-contact </w:t>
      </w:r>
      <w:r w:rsidR="00CB37FD">
        <w:t xml:space="preserve">interactions </w:t>
      </w:r>
      <w:r w:rsidR="002A03DC">
        <w:t xml:space="preserve">are what </w:t>
      </w:r>
      <w:r w:rsidR="001205A3">
        <w:t xml:space="preserve">primarily </w:t>
      </w:r>
      <w:r w:rsidR="00841AB8">
        <w:t xml:space="preserve">distinguish cAR from other </w:t>
      </w:r>
      <w:r>
        <w:t>AR</w:t>
      </w:r>
      <w:r w:rsidR="00841AB8">
        <w:t xml:space="preserve"> approaches</w:t>
      </w:r>
      <w:ins w:id="11" w:author="Wolfgang Büschel" w:date="2014-01-20T13:15:00Z">
        <w:r w:rsidR="002A2211">
          <w:t>,</w:t>
        </w:r>
      </w:ins>
      <w:r w:rsidR="00841AB8">
        <w:t xml:space="preserve"> which focus largely on interacting with digital content (</w:t>
      </w:r>
      <w:r w:rsidR="00841AB8" w:rsidRPr="00841AB8">
        <w:rPr>
          <w:i/>
        </w:rPr>
        <w:t>content-aware</w:t>
      </w:r>
      <w:r w:rsidR="00841AB8">
        <w:rPr>
          <w:i/>
        </w:rPr>
        <w:t>)</w:t>
      </w:r>
      <w:r w:rsidR="00841AB8">
        <w:t xml:space="preserve">. </w:t>
      </w:r>
      <w:r>
        <w:t>Although o</w:t>
      </w:r>
      <w:r w:rsidR="002A03DC">
        <w:t>ff-contact t</w:t>
      </w:r>
      <w:r w:rsidR="00237B88">
        <w:t>echniques</w:t>
      </w:r>
      <w:r w:rsidR="00841AB8">
        <w:t xml:space="preserve"> resemble</w:t>
      </w:r>
      <w:r w:rsidR="00237B88">
        <w:t xml:space="preserve"> </w:t>
      </w:r>
      <w:r w:rsidR="002A03DC">
        <w:t xml:space="preserve">other </w:t>
      </w:r>
      <w:r>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sidR="007E6157">
        <w:rPr>
          <w:lang w:val="en-CA"/>
        </w:rPr>
        <w:t>30</w:t>
      </w:r>
      <w:r w:rsidR="00CB37FD">
        <w:rPr>
          <w:lang w:val="en-CA"/>
        </w:rPr>
        <w:fldChar w:fldCharType="end"/>
      </w:r>
      <w:r w:rsidR="00237B88">
        <w:rPr>
          <w:lang w:val="en-CA"/>
        </w:rPr>
        <w:t>]</w:t>
      </w:r>
      <w:r w:rsidR="00CB37FD">
        <w:rPr>
          <w:lang w:val="en-CA"/>
        </w:rPr>
        <w:t xml:space="preserve">, </w:t>
      </w:r>
      <w:r w:rsidR="005E1812">
        <w:rPr>
          <w:lang w:val="en-CA"/>
        </w:rPr>
        <w:t xml:space="preserve">their </w:t>
      </w:r>
      <w:r w:rsidR="00C10052">
        <w:rPr>
          <w:lang w:val="en-CA"/>
        </w:rPr>
        <w:t xml:space="preserve">cAR </w:t>
      </w:r>
      <w:r w:rsidR="005E1812">
        <w:rPr>
          <w:lang w:val="en-CA"/>
        </w:rPr>
        <w:t xml:space="preserve">versions are </w:t>
      </w:r>
      <w:r w:rsidR="00B14ECA">
        <w:rPr>
          <w:lang w:val="en-CA"/>
        </w:rPr>
        <w:t xml:space="preserve">performed </w:t>
      </w:r>
      <w:r w:rsidR="005E1812">
        <w:rPr>
          <w:lang w:val="en-CA"/>
        </w:rPr>
        <w:t xml:space="preserve">in relation to </w:t>
      </w:r>
      <w:r w:rsidR="00B14ECA">
        <w:rPr>
          <w:lang w:val="en-CA"/>
        </w:rPr>
        <w:t>the augmented object</w:t>
      </w:r>
      <w:r w:rsidR="00841AB8">
        <w:rPr>
          <w:lang w:val="en-CA"/>
        </w:rPr>
        <w:t xml:space="preserve"> and </w:t>
      </w:r>
      <w:r w:rsidR="005E1812">
        <w:rPr>
          <w:lang w:val="en-CA"/>
        </w:rPr>
        <w:t>on top of it</w:t>
      </w:r>
      <w:r w:rsidR="00841AB8">
        <w:rPr>
          <w:lang w:val="en-CA"/>
        </w:rPr>
        <w:t>.</w:t>
      </w:r>
    </w:p>
    <w:p w:rsidR="00237B88" w:rsidRDefault="00237B88" w:rsidP="00237B88">
      <w:pPr>
        <w:pStyle w:val="berschrift2"/>
      </w:pPr>
      <w:r>
        <w:t>Contact-based</w:t>
      </w:r>
    </w:p>
    <w:p w:rsidR="00237B88" w:rsidRPr="0071091D" w:rsidRDefault="00237B88" w:rsidP="00237B88">
      <w:r>
        <w:t>Contact-based interactions are</w:t>
      </w:r>
      <w:r w:rsidR="002A03DC">
        <w:t xml:space="preserve"> manipulations of the cAR devic</w:t>
      </w:r>
      <w:r w:rsidR="001205A3">
        <w:t>e</w:t>
      </w:r>
      <w:r>
        <w:t xml:space="preserve"> in relation to the object </w:t>
      </w:r>
      <w:r w:rsidR="001205A3">
        <w:t>below</w:t>
      </w:r>
      <w:r>
        <w:t>.</w:t>
      </w:r>
    </w:p>
    <w:p w:rsidR="00237B88" w:rsidRDefault="00237B88" w:rsidP="00D0773B">
      <w:pPr>
        <w:spacing w:after="0"/>
      </w:pPr>
      <w:r w:rsidRPr="002A03DC">
        <w:rPr>
          <w:i/>
        </w:rPr>
        <w:t>Placing/Removing</w:t>
      </w:r>
      <w:r>
        <w:t xml:space="preserve"> – The basic </w:t>
      </w:r>
      <w:r w:rsidR="004D555E">
        <w:t xml:space="preserve">cAR </w:t>
      </w:r>
      <w:r>
        <w:t>interaction is placing the device on top of the augmentable object. Upon contact, the device tries to identify the object below and respond to it. In simple cases the device can respond to simple properties like color or type (e.g. text, drawing, skin, paint, etc.). In complex cases</w:t>
      </w:r>
      <w:r w:rsidR="002A03DC">
        <w:t>, such as map</w:t>
      </w:r>
      <w:r w:rsidR="00D84B68">
        <w:t>s</w:t>
      </w:r>
      <w:r w:rsidR="002A03DC">
        <w:t>,</w:t>
      </w:r>
      <w:r>
        <w:t xml:space="preserve"> the device </w:t>
      </w:r>
      <w:r w:rsidR="002A03DC">
        <w:t xml:space="preserve">needs </w:t>
      </w:r>
      <w:r>
        <w:t xml:space="preserve">access to a model of the underlying object. Conversely, removing the cAR device </w:t>
      </w:r>
      <w:r w:rsidR="00C328F6">
        <w:t>i</w:t>
      </w:r>
      <w:r>
        <w:t>s an implicit interaction</w:t>
      </w:r>
      <w:r w:rsidR="00C328F6">
        <w:t xml:space="preserve"> to change mode or exit the system.</w:t>
      </w:r>
    </w:p>
    <w:p w:rsidR="00237B88" w:rsidRDefault="00237B88" w:rsidP="00D0773B">
      <w:pPr>
        <w:spacing w:after="0"/>
      </w:pPr>
      <w:r w:rsidRPr="002A03DC">
        <w:rPr>
          <w:i/>
        </w:rPr>
        <w:t>Translation</w:t>
      </w:r>
      <w:r>
        <w:t xml:space="preserve"> –</w:t>
      </w:r>
      <w:r w:rsidR="00C328F6">
        <w:t xml:space="preserve"> Horizontal translation of the </w:t>
      </w:r>
      <w:r>
        <w:t xml:space="preserve">cAR device in each axis </w:t>
      </w:r>
      <w:r w:rsidR="00C328F6">
        <w:t xml:space="preserve">can be interpreted </w:t>
      </w:r>
      <w:r>
        <w:t xml:space="preserve">as input. An application can use </w:t>
      </w:r>
      <w:r w:rsidR="00C328F6">
        <w:t xml:space="preserve">x/y </w:t>
      </w:r>
      <w:r>
        <w:t xml:space="preserve">translation to </w:t>
      </w:r>
      <w:r w:rsidR="00C328F6">
        <w:t xml:space="preserve">accommodate a </w:t>
      </w:r>
      <w:r>
        <w:t xml:space="preserve">virtual layer accordingly and maintain a correspondence between </w:t>
      </w:r>
      <w:r w:rsidR="00C328F6">
        <w:t xml:space="preserve">content </w:t>
      </w:r>
      <w:r>
        <w:t>and the real object.</w:t>
      </w:r>
    </w:p>
    <w:p w:rsidR="00237B88" w:rsidRDefault="00237B88" w:rsidP="005A5BE9">
      <w:pPr>
        <w:spacing w:after="0"/>
      </w:pPr>
      <w:r w:rsidRPr="002A03DC">
        <w:rPr>
          <w:i/>
        </w:rPr>
        <w:t>Rotation</w:t>
      </w:r>
      <w:r>
        <w:t xml:space="preserve"> – The device can also interpret the rotation of the device as input. This rotation can either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rsidR="001205A3" w:rsidRDefault="00237B88" w:rsidP="00D0773B">
      <w:pPr>
        <w:spacing w:after="0"/>
      </w:pPr>
      <w:r w:rsidRPr="002A03DC">
        <w:rPr>
          <w:i/>
        </w:rPr>
        <w:t>Freezing</w:t>
      </w:r>
      <w:r>
        <w:t xml:space="preserve"> – </w:t>
      </w:r>
      <w:r w:rsidR="005A5BE9">
        <w:t>F</w:t>
      </w:r>
      <w:r w:rsidR="006D4EEA">
        <w:t>reezing</w:t>
      </w:r>
      <w:r>
        <w:t xml:space="preserve"> </w:t>
      </w:r>
      <w:r w:rsidR="006D4EEA">
        <w:t>ignores</w:t>
      </w:r>
      <w:r>
        <w:t xml:space="preserve"> changes in translation and rotation. </w:t>
      </w:r>
      <w:r w:rsidR="006D4EEA">
        <w:t xml:space="preserve">When </w:t>
      </w:r>
      <w:r>
        <w:t>freezing, user</w:t>
      </w:r>
      <w:r w:rsidR="005A5BE9">
        <w:t>s</w:t>
      </w:r>
      <w:r>
        <w:t xml:space="preserve"> can move the device freely while preserving the application</w:t>
      </w:r>
      <w:r w:rsidR="005A5BE9">
        <w:t xml:space="preserve"> state</w:t>
      </w:r>
      <w:r>
        <w:t>, e.g. the current view in the virtual plane</w:t>
      </w:r>
      <w:r w:rsidR="00D84B68">
        <w:t xml:space="preserve"> (see </w:t>
      </w:r>
      <w:r w:rsidR="00D84B68">
        <w:fldChar w:fldCharType="begin"/>
      </w:r>
      <w:r w:rsidR="00D84B68">
        <w:instrText xml:space="preserve"> REF _Ref352954342 \h </w:instrText>
      </w:r>
      <w:r w:rsidR="00D84B68">
        <w:fldChar w:fldCharType="separate"/>
      </w:r>
      <w:r w:rsidR="007E6157">
        <w:t xml:space="preserve">Figure </w:t>
      </w:r>
      <w:r w:rsidR="007E6157">
        <w:rPr>
          <w:noProof/>
        </w:rPr>
        <w:t>3</w:t>
      </w:r>
      <w:r w:rsidR="00D84B68">
        <w:fldChar w:fldCharType="end"/>
      </w:r>
      <w:r w:rsidR="00D84B68">
        <w:t>B)</w:t>
      </w:r>
      <w:r>
        <w:t xml:space="preserv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p>
    <w:p w:rsidR="00EE455B" w:rsidRDefault="00EE455B" w:rsidP="00D0773B">
      <w:pPr>
        <w:spacing w:after="0"/>
      </w:pPr>
      <w:r>
        <w:rPr>
          <w:noProof/>
          <w:lang w:val="de-DE" w:eastAsia="de-DE"/>
        </w:rPr>
        <mc:AlternateContent>
          <mc:Choice Requires="wpg">
            <w:drawing>
              <wp:anchor distT="0" distB="0" distL="114300" distR="114300" simplePos="0" relativeHeight="251668992" behindDoc="0" locked="0" layoutInCell="1" allowOverlap="1" wp14:anchorId="6DC65BA9" wp14:editId="6DB75302">
                <wp:simplePos x="967105" y="4344670"/>
                <wp:positionH relativeFrom="margin">
                  <wp:align>center</wp:align>
                </wp:positionH>
                <wp:positionV relativeFrom="margin">
                  <wp:align>bottom</wp:align>
                </wp:positionV>
                <wp:extent cx="6409690" cy="2285365"/>
                <wp:effectExtent l="0" t="0" r="0" b="635"/>
                <wp:wrapSquare wrapText="bothSides"/>
                <wp:docPr id="24" name="Group 24"/>
                <wp:cNvGraphicFramePr/>
                <a:graphic xmlns:a="http://schemas.openxmlformats.org/drawingml/2006/main">
                  <a:graphicData uri="http://schemas.microsoft.com/office/word/2010/wordprocessingGroup">
                    <wpg:wgp>
                      <wpg:cNvGrpSpPr/>
                      <wpg:grpSpPr>
                        <a:xfrm>
                          <a:off x="0" y="0"/>
                          <a:ext cx="6409690" cy="2285368"/>
                          <a:chOff x="-264" y="17054"/>
                          <a:chExt cx="6410218" cy="2285398"/>
                        </a:xfrm>
                      </wpg:grpSpPr>
                      <wps:wsp>
                        <wps:cNvPr id="23" name="Text Box 23"/>
                        <wps:cNvSpPr txBox="1"/>
                        <wps:spPr>
                          <a:xfrm>
                            <a:off x="0" y="2132905"/>
                            <a:ext cx="6409954" cy="169547"/>
                          </a:xfrm>
                          <a:prstGeom prst="rect">
                            <a:avLst/>
                          </a:prstGeom>
                          <a:solidFill>
                            <a:prstClr val="white"/>
                          </a:solidFill>
                          <a:ln>
                            <a:noFill/>
                          </a:ln>
                          <a:effectLst/>
                        </wps:spPr>
                        <wps:txbx>
                          <w:txbxContent>
                            <w:p w:rsidR="00872D10" w:rsidRPr="00671480" w:rsidRDefault="00872D10" w:rsidP="00EE455B">
                              <w:pPr>
                                <w:pStyle w:val="Beschriftung"/>
                                <w:spacing w:after="60"/>
                                <w:rPr>
                                  <w:sz w:val="20"/>
                                </w:rPr>
                              </w:pPr>
                              <w:bookmarkStart w:id="12" w:name="_Ref352242204"/>
                              <w:r>
                                <w:t xml:space="preserve">Figure </w:t>
                              </w:r>
                              <w:r>
                                <w:fldChar w:fldCharType="begin"/>
                              </w:r>
                              <w:r>
                                <w:instrText xml:space="preserve"> SEQ Figure \* ARABIC </w:instrText>
                              </w:r>
                              <w:r>
                                <w:fldChar w:fldCharType="separate"/>
                              </w:r>
                              <w:r w:rsidR="007E6157">
                                <w:rPr>
                                  <w:noProof/>
                                </w:rPr>
                                <w:t>2</w:t>
                              </w:r>
                              <w:r>
                                <w:fldChar w:fldCharType="end"/>
                              </w:r>
                              <w:bookmarkEnd w:id="12"/>
                              <w:r>
                                <w:t xml:space="preserve">. </w:t>
                              </w:r>
                              <w:proofErr w:type="gramStart"/>
                              <w:r>
                                <w:t>cAR</w:t>
                              </w:r>
                              <w:proofErr w:type="gramEnd"/>
                              <w:r>
                                <w:t xml:space="preserve"> interaction techniques grouped by the three identified categories</w:t>
                              </w:r>
                              <w:r w:rsidR="00EE455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64" y="17054"/>
                            <a:ext cx="6409954" cy="209128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C65BA9" id="Group 24" o:spid="_x0000_s1029" style="position:absolute;left:0;text-align:left;margin-left:0;margin-top:0;width:504.7pt;height:179.95pt;z-index:251668992;mso-position-horizontal:center;mso-position-horizontal-relative:margin;mso-position-vertical:bottom;mso-position-vertical-relative:margin;mso-width-relative:margin;mso-height-relative:margin" coordorigin="-2,170" coordsize="64102,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">
                <v:shape id="Text Box 23" o:spid="_x0000_s1030" type="#_x0000_t202" style="position:absolute;top:21329;width:64099;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872D10" w:rsidRPr="00671480" w:rsidRDefault="00872D10" w:rsidP="00EE455B">
                        <w:pPr>
                          <w:pStyle w:val="Beschriftung"/>
                          <w:spacing w:after="60"/>
                          <w:rPr>
                            <w:sz w:val="20"/>
                          </w:rPr>
                        </w:pPr>
                        <w:bookmarkStart w:id="13" w:name="_Ref352242204"/>
                        <w:r>
                          <w:t xml:space="preserve">Figure </w:t>
                        </w:r>
                        <w:r>
                          <w:fldChar w:fldCharType="begin"/>
                        </w:r>
                        <w:r>
                          <w:instrText xml:space="preserve"> SEQ Figure \* ARABIC </w:instrText>
                        </w:r>
                        <w:r>
                          <w:fldChar w:fldCharType="separate"/>
                        </w:r>
                        <w:r w:rsidR="007E6157">
                          <w:rPr>
                            <w:noProof/>
                          </w:rPr>
                          <w:t>2</w:t>
                        </w:r>
                        <w:r>
                          <w:fldChar w:fldCharType="end"/>
                        </w:r>
                        <w:bookmarkEnd w:id="13"/>
                        <w:r>
                          <w:t xml:space="preserve">. </w:t>
                        </w:r>
                        <w:proofErr w:type="gramStart"/>
                        <w:r>
                          <w:t>cAR</w:t>
                        </w:r>
                        <w:proofErr w:type="gramEnd"/>
                        <w:r>
                          <w:t xml:space="preserve"> interaction techniques grouped by the three identified categories</w:t>
                        </w:r>
                        <w:r w:rsidR="00EE455B">
                          <w:t>.</w:t>
                        </w:r>
                      </w:p>
                    </w:txbxContent>
                  </v:textbox>
                </v:shape>
                <v:shape id="Picture 22" o:spid="_x0000_s1031" type="#_x0000_t75" style="position:absolute;left:-2;top:170;width:64098;height:20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UHUrDAAAA2wAAAA8AAABkcnMvZG93bnJldi54bWxEj0FrwkAUhO9C/8PyCr3ppqGIpq5SSgVB&#10;Ixjb+yP7mg1m34bsauK/dwXB4zAz3zCL1WAbcaHO144VvE8SEMSl0zVXCn6P6/EMhA/IGhvHpOBK&#10;HlbLl9ECM+16PtClCJWIEPYZKjAhtJmUvjRk0U9cSxy9f9dZDFF2ldQd9hFuG5kmyVRarDkuGGzp&#10;21B5Ks5WQW9M/jHP8+nPLq0HfTyd/3bbvVJvr8PXJ4hAQ3iGH+2NVpCmcP8Sf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QdSsMAAADbAAAADwAAAAAAAAAAAAAAAACf&#10;AgAAZHJzL2Rvd25yZXYueG1sUEsFBgAAAAAEAAQA9wAAAI8DAAAAAA==&#10;">
                  <v:imagedata r:id="rId12" o:title=""/>
                  <v:path arrowok="t"/>
                </v:shape>
                <w10:wrap type="square" anchorx="margin" anchory="margin"/>
              </v:group>
            </w:pict>
          </mc:Fallback>
        </mc:AlternateContent>
      </w:r>
    </w:p>
    <w:p w:rsidR="00237B88" w:rsidRDefault="00237B88" w:rsidP="00EE455B">
      <w:pPr>
        <w:spacing w:after="0"/>
      </w:pPr>
      <w:r w:rsidRPr="002A03DC">
        <w:rPr>
          <w:i/>
        </w:rPr>
        <w:lastRenderedPageBreak/>
        <w:t>Shaking</w:t>
      </w:r>
      <w:r>
        <w:t xml:space="preserve"> –</w:t>
      </w:r>
      <w:r w:rsidR="00D0773B">
        <w:t xml:space="preserve"> S</w:t>
      </w:r>
      <w:r>
        <w:t>haking the device while lying on the augmented object</w:t>
      </w:r>
      <w:r w:rsidR="002430CA">
        <w:t xml:space="preserve"> is a gesture to, for example,</w:t>
      </w:r>
      <w:r w:rsidR="00D0773B">
        <w:t xml:space="preserve"> modify or remove the </w:t>
      </w:r>
      <w:r w:rsidR="002430CA">
        <w:t xml:space="preserve">display </w:t>
      </w:r>
      <w:r w:rsidR="00D0773B">
        <w:t xml:space="preserve">content. Shaking can be </w:t>
      </w:r>
      <w:r w:rsidR="000B3595">
        <w:t>added as a modifier to other interactions such as translation</w:t>
      </w:r>
      <w:r w:rsidR="00D0773B">
        <w:t xml:space="preserve"> and </w:t>
      </w:r>
      <w:r w:rsidR="00D0773B" w:rsidRPr="006D4EEA">
        <w:rPr>
          <w:i/>
        </w:rPr>
        <w:t>rotation</w:t>
      </w:r>
      <w:r w:rsidR="000B3595">
        <w:t xml:space="preserve"> in order to </w:t>
      </w:r>
      <w:r w:rsidR="00D84B68">
        <w:t>change</w:t>
      </w:r>
      <w:r w:rsidR="000B3595">
        <w:t xml:space="preserve"> their default meaning.</w:t>
      </w:r>
    </w:p>
    <w:p w:rsidR="00237B88" w:rsidRDefault="00237B88" w:rsidP="00237B88">
      <w:pPr>
        <w:pStyle w:val="berschrift2"/>
      </w:pPr>
      <w:r>
        <w:t>Off-Contact</w:t>
      </w:r>
    </w:p>
    <w:p w:rsidR="00237B88" w:rsidRDefault="00237B88" w:rsidP="00237B88">
      <w:r>
        <w:t xml:space="preserve">Off-contact interaction techniques do not require the cAR device to </w:t>
      </w:r>
      <w:r w:rsidR="000E4261">
        <w:t>lie</w:t>
      </w:r>
      <w:r w:rsidR="00EE455B">
        <w:t xml:space="preserve"> on the augmented object.</w:t>
      </w:r>
    </w:p>
    <w:p w:rsidR="00237B88" w:rsidRDefault="00237B88" w:rsidP="00D0773B">
      <w:pPr>
        <w:spacing w:after="0"/>
      </w:pPr>
      <w:r w:rsidRPr="002A03DC">
        <w:rPr>
          <w:i/>
        </w:rPr>
        <w:t>Flipping</w:t>
      </w:r>
      <w:r>
        <w:t xml:space="preserve"> – A cAR device can be flipped</w:t>
      </w:r>
      <w:r w:rsidR="000E4261">
        <w:t xml:space="preserve"> around </w:t>
      </w:r>
      <w:r w:rsidR="00D84B68">
        <w:t xml:space="preserve">to bring </w:t>
      </w:r>
      <w:r w:rsidR="000E4261">
        <w:t xml:space="preserve">the other side </w:t>
      </w:r>
      <w:r>
        <w:t xml:space="preserve">of the screen on top. </w:t>
      </w:r>
      <w:r w:rsidR="000E4261">
        <w:t>Upon flipping, t</w:t>
      </w:r>
      <w:r>
        <w:t xml:space="preserve">he </w:t>
      </w:r>
      <w:r w:rsidR="000E4261">
        <w:t xml:space="preserve">cAR </w:t>
      </w:r>
      <w:r>
        <w:t xml:space="preserve">device can apply modifications on the user interface like, for example, </w:t>
      </w:r>
      <w:r w:rsidR="000E4261">
        <w:t xml:space="preserve">zooming, </w:t>
      </w:r>
      <w:r>
        <w:t>inverse color filter</w:t>
      </w:r>
      <w:r w:rsidR="000E4261">
        <w:t>s</w:t>
      </w:r>
      <w:r>
        <w:t>, a translate feature, or launching a secondary application for the actual document.</w:t>
      </w:r>
    </w:p>
    <w:p w:rsidR="00237B88" w:rsidRDefault="00237B88" w:rsidP="00237B88">
      <w:r w:rsidRPr="002A03DC">
        <w:rPr>
          <w:i/>
        </w:rPr>
        <w:t>Stacking</w:t>
      </w:r>
      <w:r>
        <w:t xml:space="preserve"> – A cAR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 xml:space="preserve">pulled up pushed </w:t>
      </w:r>
      <w:r w:rsidR="000E73CE">
        <w:t xml:space="preserve">down </w:t>
      </w:r>
      <w:r w:rsidR="00F66561">
        <w:t xml:space="preserve">between </w:t>
      </w:r>
      <w:r>
        <w:t>device</w:t>
      </w:r>
      <w:r w:rsidR="00F66561">
        <w:t>s</w:t>
      </w:r>
      <w:r>
        <w:t>.</w:t>
      </w:r>
    </w:p>
    <w:p w:rsidR="00237B88" w:rsidRDefault="00237B88" w:rsidP="00237B88">
      <w:pPr>
        <w:pStyle w:val="berschrift2"/>
      </w:pPr>
      <w:r>
        <w:t>Content-Aware</w:t>
      </w:r>
    </w:p>
    <w:p w:rsidR="00237B88" w:rsidRDefault="00237B88" w:rsidP="00237B88">
      <w:r>
        <w:t>Content-aware interaction techniques leverage knowledge about the underlying physical object.</w:t>
      </w:r>
    </w:p>
    <w:p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rsidR="00237B88" w:rsidRDefault="00237B88" w:rsidP="00D0773B">
      <w:pPr>
        <w:spacing w:after="0"/>
      </w:pPr>
      <w:r w:rsidRPr="002A03DC">
        <w:rPr>
          <w:i/>
        </w:rPr>
        <w:t>Extraction</w:t>
      </w:r>
      <w:r>
        <w:t xml:space="preserve"> – Users can interact with elements of the digital </w:t>
      </w:r>
      <w:r w:rsidR="00502637">
        <w:t xml:space="preserve">model </w:t>
      </w:r>
      <w:r>
        <w:t xml:space="preserve">of the augmented object. For example, a cAR </w:t>
      </w:r>
      <w:r w:rsidR="00D0773B">
        <w:t xml:space="preserve">magazine </w:t>
      </w:r>
      <w:r w:rsidR="00502637">
        <w:t>app</w:t>
      </w:r>
      <w:r>
        <w:t xml:space="preserve"> allow</w:t>
      </w:r>
      <w:r w:rsidR="00D0773B">
        <w:t>s</w:t>
      </w:r>
      <w:r>
        <w:t xml:space="preserve"> users to select and look up </w:t>
      </w:r>
      <w:r w:rsidR="00D0773B">
        <w:t xml:space="preserve">word </w:t>
      </w:r>
      <w:r>
        <w:t>definitions</w:t>
      </w:r>
      <w:r w:rsidR="00502637">
        <w:t xml:space="preserve">, </w:t>
      </w:r>
      <w:r>
        <w:t xml:space="preserve">translations, and </w:t>
      </w:r>
      <w:r w:rsidR="00D0773B">
        <w:t xml:space="preserve">their </w:t>
      </w:r>
      <w:r>
        <w:t>occurrences in the document.</w:t>
      </w:r>
    </w:p>
    <w:p w:rsidR="00237B88" w:rsidRDefault="00237B88" w:rsidP="00C000BA">
      <w:pPr>
        <w:spacing w:after="0"/>
      </w:pPr>
      <w:r w:rsidRPr="002A03DC">
        <w:rPr>
          <w:i/>
        </w:rPr>
        <w:t>Triggers</w:t>
      </w:r>
      <w:r>
        <w:t xml:space="preserve"> – Triggers are </w:t>
      </w:r>
      <w:r w:rsidR="00D84B68">
        <w:t xml:space="preserve">regions of </w:t>
      </w:r>
      <w:r>
        <w:t xml:space="preserve">the physical object that activate special responses by the cAR device. Triggers can be area-based or scribble-based. Area-based triggers are special zones statically defined in the </w:t>
      </w:r>
      <w:r w:rsidR="00995F10">
        <w:t xml:space="preserve">document being augmented, </w:t>
      </w:r>
      <w:r>
        <w:t xml:space="preserve">such as an image on a newspaper </w:t>
      </w:r>
      <w:r w:rsidR="00502637">
        <w:t>that triggers</w:t>
      </w:r>
      <w:r>
        <w:t xml:space="preserve"> </w:t>
      </w:r>
      <w:r w:rsidR="00502637">
        <w:t xml:space="preserve">associated </w:t>
      </w:r>
      <w:r>
        <w:t xml:space="preserve">video. Scribble-based triggers are </w:t>
      </w:r>
      <w:r w:rsidR="00502637">
        <w:t xml:space="preserve">hand-drawn glyphs </w:t>
      </w:r>
      <w:r>
        <w:t xml:space="preserve">on the physical object which are read and interpreted by the </w:t>
      </w:r>
      <w:r w:rsidR="00502637">
        <w:t xml:space="preserve">cAR </w:t>
      </w:r>
      <w:r>
        <w:t xml:space="preserve">device; e.g. a hand-drawn square launches the </w:t>
      </w:r>
      <w:r w:rsidR="00502637">
        <w:t xml:space="preserve">calculator </w:t>
      </w:r>
      <w:r>
        <w:t>application by moving the cAR device on top of it.</w:t>
      </w:r>
    </w:p>
    <w:p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rsidR="00995F10" w:rsidRDefault="00995F10" w:rsidP="00237B88">
      <w:r w:rsidRPr="002A03DC">
        <w:rPr>
          <w:i/>
        </w:rPr>
        <w:t>Orientation</w:t>
      </w:r>
      <w:r>
        <w:t xml:space="preserve"> – A cAR application can adjust the orientation of its 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For example, a cAR </w:t>
      </w:r>
      <w:r w:rsidR="00D415DA">
        <w:t xml:space="preserve">application </w:t>
      </w:r>
      <w:r>
        <w:t>can adjust to the direction of the text and orientation of the paper document.</w:t>
      </w:r>
    </w:p>
    <w:p w:rsidR="00237B88" w:rsidRDefault="00995F10" w:rsidP="00995F10">
      <w:pPr>
        <w:pStyle w:val="berschrift1"/>
      </w:pPr>
      <w:r>
        <w:lastRenderedPageBreak/>
        <w:t>S</w:t>
      </w:r>
      <w:r w:rsidR="00841AB8">
        <w:t>AMPLE APPLICATI</w:t>
      </w:r>
      <w:r w:rsidR="00D84B68">
        <w:t>O</w:t>
      </w:r>
      <w:r w:rsidR="00841AB8">
        <w:t>N</w:t>
      </w:r>
      <w:r>
        <w:t xml:space="preserve">: </w:t>
      </w:r>
      <w:r w:rsidR="00841AB8">
        <w:t>MAPPING</w:t>
      </w:r>
      <w:r w:rsidR="00237B88">
        <w:t xml:space="preserve"> </w:t>
      </w:r>
      <w:r>
        <w:t xml:space="preserve">cAR </w:t>
      </w:r>
      <w:r w:rsidR="00841AB8">
        <w:t>TO ACTIVE READING</w:t>
      </w:r>
    </w:p>
    <w:p w:rsidR="00995F10" w:rsidRDefault="00995F10" w:rsidP="00B20B16">
      <w:r>
        <w:t>To demonstrate the novel interactions provided by cAR, we chose to apply our implement</w:t>
      </w:r>
      <w:r w:rsidR="002C4F7D">
        <w:t>ation to a</w:t>
      </w:r>
      <w:r>
        <w:t xml:space="preserve">ctive </w:t>
      </w:r>
      <w:r w:rsidR="002C4F7D">
        <w:t>r</w:t>
      </w:r>
      <w:r>
        <w:t xml:space="preserve">eading </w:t>
      </w:r>
      <w:r w:rsidR="00B20B16">
        <w:rPr>
          <w:lang w:val="en-CA"/>
        </w:rPr>
        <w:t>[</w:t>
      </w:r>
      <w:r w:rsidR="00F66561">
        <w:rPr>
          <w:lang w:val="en-CA"/>
        </w:rPr>
        <w:fldChar w:fldCharType="begin"/>
      </w:r>
      <w:r w:rsidR="00F66561">
        <w:rPr>
          <w:lang w:val="en-CA"/>
        </w:rPr>
        <w:instrText xml:space="preserve"> REF _Ref349394446 \r \h </w:instrText>
      </w:r>
      <w:r w:rsidR="00F66561">
        <w:rPr>
          <w:lang w:val="en-CA"/>
        </w:rPr>
      </w:r>
      <w:r w:rsidR="00F66561">
        <w:rPr>
          <w:lang w:val="en-CA"/>
        </w:rPr>
        <w:fldChar w:fldCharType="separate"/>
      </w:r>
      <w:r w:rsidR="007E6157">
        <w:rPr>
          <w:lang w:val="en-CA"/>
        </w:rPr>
        <w:t>1</w:t>
      </w:r>
      <w:r w:rsidR="00F66561">
        <w:rPr>
          <w:lang w:val="en-CA"/>
        </w:rPr>
        <w:fldChar w:fldCharType="end"/>
      </w:r>
      <w:r w:rsidR="00F66561">
        <w:rPr>
          <w:lang w:val="en-CA"/>
        </w:rPr>
        <w:t xml:space="preserve">, </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7E6157">
        <w:rPr>
          <w:lang w:val="en-CA"/>
        </w:rPr>
        <w:t>2</w:t>
      </w:r>
      <w:r w:rsidR="00F66561">
        <w:rPr>
          <w:lang w:val="en-CA"/>
        </w:rPr>
        <w:fldChar w:fldCharType="end"/>
      </w:r>
      <w:r>
        <w:rPr>
          <w:lang w:val="en-CA"/>
        </w:rPr>
        <w:t>]</w:t>
      </w:r>
      <w:r>
        <w:t xml:space="preserve">. </w:t>
      </w:r>
      <w:r w:rsidRPr="0077329F">
        <w:t xml:space="preserve">Active reading </w:t>
      </w:r>
      <w:r w:rsidR="002C4F7D">
        <w:t xml:space="preserve">refers to </w:t>
      </w:r>
      <w:r w:rsidRPr="0077329F">
        <w:t>read</w:t>
      </w:r>
      <w:r w:rsidR="002C4F7D">
        <w:t>ing</w:t>
      </w:r>
      <w:r w:rsidRPr="0077329F">
        <w:t xml:space="preserve"> to gain knowledge and understand</w:t>
      </w:r>
      <w:r w:rsidR="000B1BEC">
        <w:t>ing</w:t>
      </w:r>
      <w:r w:rsidRPr="0077329F">
        <w:t xml:space="preserve"> </w:t>
      </w:r>
      <w:r w:rsidR="000B1BEC">
        <w:t xml:space="preserve">on </w:t>
      </w:r>
      <w:r w:rsidRPr="0077329F">
        <w:t xml:space="preserve">a </w:t>
      </w:r>
      <w:r>
        <w:t>specific</w:t>
      </w:r>
      <w:r w:rsidRPr="0077329F">
        <w:t xml:space="preserve"> topic</w:t>
      </w:r>
      <w:r w:rsidR="000B1BEC">
        <w:t xml:space="preserve">. Active reading includes </w:t>
      </w:r>
      <w:r w:rsidRPr="0077329F">
        <w:t>reading to self-inform, to cross-reference or to support discussion [</w:t>
      </w:r>
      <w:r>
        <w:fldChar w:fldCharType="begin"/>
      </w:r>
      <w:r>
        <w:instrText xml:space="preserve"> REF _Ref352686061 \r \h </w:instrText>
      </w:r>
      <w:r>
        <w:fldChar w:fldCharType="separate"/>
      </w:r>
      <w:r w:rsidR="007E6157">
        <w:t>2</w:t>
      </w:r>
      <w:r>
        <w:fldChar w:fldCharType="end"/>
      </w:r>
      <w:r w:rsidRPr="0077329F">
        <w:t>].</w:t>
      </w:r>
      <w:r w:rsidR="00B20B16">
        <w:t xml:space="preserve"> </w:t>
      </w:r>
      <w:r w:rsidR="002C4F7D">
        <w:t xml:space="preserve">Some basic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s, note-taking, n</w:t>
      </w:r>
      <w:r w:rsidR="002C4F7D" w:rsidRPr="006E1C9E">
        <w:t>on-sequential navigation</w:t>
      </w:r>
      <w:r w:rsidR="002C4F7D">
        <w:t xml:space="preserve">, </w:t>
      </w:r>
      <w:r w:rsidR="002C4F7D" w:rsidRPr="006E1C9E">
        <w:t>info</w:t>
      </w:r>
      <w:r w:rsidR="002C4F7D">
        <w:t xml:space="preserve">rmation </w:t>
      </w:r>
      <w:r w:rsidR="002C4F7D" w:rsidRPr="006E1C9E">
        <w:t>seeking</w:t>
      </w:r>
      <w:r w:rsidR="002C4F7D">
        <w:t xml:space="preserve">, </w:t>
      </w:r>
      <w:r w:rsidR="002C4F7D" w:rsidRPr="006E1C9E">
        <w:t>quoting</w:t>
      </w:r>
      <w:r w:rsidR="002C4F7D">
        <w:t xml:space="preserve">, comparing, and </w:t>
      </w:r>
      <w:r w:rsidR="002C4F7D" w:rsidRPr="006E1C9E">
        <w:t>content</w:t>
      </w:r>
      <w:r w:rsidR="002C4F7D">
        <w:t xml:space="preserve"> </w:t>
      </w:r>
      <w:r w:rsidR="002C4F7D" w:rsidRPr="006E1C9E">
        <w:t>sharing</w:t>
      </w:r>
      <w:r w:rsidR="002C4F7D">
        <w:t xml:space="preserve">. Note that </w:t>
      </w:r>
      <w:r w:rsidR="00B20B16">
        <w:t>our goal is not to create a</w:t>
      </w:r>
      <w:r w:rsidR="00B20B16" w:rsidRPr="0077329F">
        <w:t xml:space="preserve"> cAR </w:t>
      </w:r>
      <w:r w:rsidR="002C4F7D" w:rsidRPr="0077329F">
        <w:t xml:space="preserve">active reading </w:t>
      </w:r>
      <w:r w:rsidR="00B20B16" w:rsidRPr="0077329F">
        <w:t xml:space="preserve">system that outperforms existing </w:t>
      </w:r>
      <w:r w:rsidR="002C4F7D">
        <w:t>system</w:t>
      </w:r>
      <w:r w:rsidR="003C2EAB">
        <w:t>s</w:t>
      </w:r>
      <w:r w:rsidR="002C4F7D">
        <w:t xml:space="preserve"> </w:t>
      </w:r>
      <w:r w:rsidR="00B20B16">
        <w:t>[</w:t>
      </w:r>
      <w:r w:rsidR="001D47D3">
        <w:fldChar w:fldCharType="begin"/>
      </w:r>
      <w:r w:rsidR="001D47D3">
        <w:instrText xml:space="preserve"> REF _Ref377926876 \r \h </w:instrText>
      </w:r>
      <w:r w:rsidR="001D47D3">
        <w:fldChar w:fldCharType="separate"/>
      </w:r>
      <w:r w:rsidR="007E6157">
        <w:t>10</w:t>
      </w:r>
      <w:r w:rsidR="001D47D3">
        <w:fldChar w:fldCharType="end"/>
      </w:r>
      <w:r w:rsidR="001D47D3">
        <w:t xml:space="preserve">, </w:t>
      </w:r>
      <w:r w:rsidR="001D47D3">
        <w:fldChar w:fldCharType="begin"/>
      </w:r>
      <w:r w:rsidR="001D47D3">
        <w:instrText xml:space="preserve"> REF _Ref352944208 \r \h </w:instrText>
      </w:r>
      <w:r w:rsidR="001D47D3">
        <w:fldChar w:fldCharType="separate"/>
      </w:r>
      <w:r w:rsidR="007E6157">
        <w:t>20</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7E6157">
        <w:t>22</w:t>
      </w:r>
      <w:r w:rsidR="007E6157">
        <w:fldChar w:fldCharType="end"/>
      </w:r>
      <w:r w:rsidR="007E6157">
        <w:t>,</w:t>
      </w:r>
      <w:r w:rsidR="001D47D3">
        <w:t xml:space="preserve"> </w:t>
      </w:r>
      <w:r w:rsidR="001D47D3">
        <w:fldChar w:fldCharType="begin"/>
      </w:r>
      <w:r w:rsidR="001D47D3">
        <w:instrText xml:space="preserve"> REF _Ref352437073 \r \h </w:instrText>
      </w:r>
      <w:r w:rsidR="001D47D3">
        <w:fldChar w:fldCharType="separate"/>
      </w:r>
      <w:r w:rsidR="007E6157">
        <w:t>24</w:t>
      </w:r>
      <w:r w:rsidR="001D47D3">
        <w:fldChar w:fldCharType="end"/>
      </w:r>
      <w:r w:rsidR="001D47D3">
        <w:t xml:space="preserve">, </w:t>
      </w:r>
      <w:r w:rsidR="001D47D3">
        <w:fldChar w:fldCharType="begin"/>
      </w:r>
      <w:r w:rsidR="001D47D3">
        <w:instrText xml:space="preserve"> REF _Ref377926925 \r \h </w:instrText>
      </w:r>
      <w:r w:rsidR="001D47D3">
        <w:fldChar w:fldCharType="separate"/>
      </w:r>
      <w:r w:rsidR="007E6157">
        <w:t>27</w:t>
      </w:r>
      <w:r w:rsidR="001D47D3">
        <w:fldChar w:fldCharType="end"/>
      </w:r>
      <w:r w:rsidR="001D47D3">
        <w:t xml:space="preserve">, </w:t>
      </w:r>
      <w:r w:rsidR="001D47D3">
        <w:fldChar w:fldCharType="begin"/>
      </w:r>
      <w:r w:rsidR="001D47D3">
        <w:instrText xml:space="preserve"> REF _Ref352437429 \r \h </w:instrText>
      </w:r>
      <w:r w:rsidR="001D47D3">
        <w:fldChar w:fldCharType="separate"/>
      </w:r>
      <w:r w:rsidR="007E6157">
        <w:t>33</w:t>
      </w:r>
      <w:r w:rsidR="001D47D3">
        <w:fldChar w:fldCharType="end"/>
      </w:r>
      <w:r w:rsidR="001D47D3">
        <w:t xml:space="preserve">, </w:t>
      </w:r>
      <w:r w:rsidR="001D47D3">
        <w:fldChar w:fldCharType="begin"/>
      </w:r>
      <w:r w:rsidR="001D47D3">
        <w:instrText xml:space="preserve"> REF _Ref352436428 \r \h </w:instrText>
      </w:r>
      <w:r w:rsidR="001D47D3">
        <w:fldChar w:fldCharType="separate"/>
      </w:r>
      <w:proofErr w:type="gramStart"/>
      <w:r w:rsidR="007E6157">
        <w:t>35</w:t>
      </w:r>
      <w:proofErr w:type="gramEnd"/>
      <w:r w:rsidR="001D47D3">
        <w:fldChar w:fldCharType="end"/>
      </w:r>
      <w:r w:rsidR="00B20B16">
        <w:t>]</w:t>
      </w:r>
      <w:r w:rsidR="002C4F7D">
        <w:t xml:space="preserve">. </w:t>
      </w:r>
      <w:r w:rsidR="003C2EAB">
        <w:t>Rather, o</w:t>
      </w:r>
      <w:r w:rsidR="002C4F7D">
        <w:t>ur interest is to</w:t>
      </w:r>
      <w:r w:rsidR="00B20B16" w:rsidRPr="0077329F">
        <w:t xml:space="preserve"> use </w:t>
      </w:r>
      <w:r w:rsidR="002C4F7D">
        <w:t xml:space="preserve">active reading as an example </w:t>
      </w:r>
      <w:r w:rsidR="00B20B16">
        <w:t xml:space="preserve">application area to explore </w:t>
      </w:r>
      <w:r w:rsidR="002C4F7D">
        <w:t>a</w:t>
      </w:r>
      <w:r w:rsidR="00B20B16">
        <w:t xml:space="preserve"> range of cAR techniques</w:t>
      </w:r>
      <w:r w:rsidR="002C4F7D">
        <w:t>.</w:t>
      </w:r>
    </w:p>
    <w:p w:rsidR="00F66561" w:rsidRDefault="00237B88" w:rsidP="00237B88">
      <w:r>
        <w:fldChar w:fldCharType="begin"/>
      </w:r>
      <w:r>
        <w:instrText xml:space="preserve"> REF _Ref351558793 \h </w:instrText>
      </w:r>
      <w:r>
        <w:fldChar w:fldCharType="separate"/>
      </w:r>
      <w:r w:rsidR="007E6157">
        <w:t xml:space="preserve">Figure </w:t>
      </w:r>
      <w:r w:rsidR="007E6157">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w:t>
      </w:r>
      <w:ins w:id="14" w:author="Wolfgang Büschel" w:date="2014-01-20T09:40:00Z">
        <w:r w:rsidR="004675AF">
          <w:t xml:space="preserve">touch (Figure 1A) or </w:t>
        </w:r>
      </w:ins>
      <w:r>
        <w:t>a stylus (</w:t>
      </w:r>
      <w:r>
        <w:fldChar w:fldCharType="begin"/>
      </w:r>
      <w:r>
        <w:instrText xml:space="preserve"> REF _Ref351558793 \h </w:instrText>
      </w:r>
      <w:r>
        <w:fldChar w:fldCharType="separate"/>
      </w:r>
      <w:r w:rsidR="007E6157">
        <w:t xml:space="preserve">Figure </w:t>
      </w:r>
      <w:r w:rsidR="007E6157">
        <w:rPr>
          <w:noProof/>
        </w:rPr>
        <w:t>1</w:t>
      </w:r>
      <w:r>
        <w:fldChar w:fldCharType="end"/>
      </w:r>
      <w:r>
        <w:t xml:space="preserve">B), </w:t>
      </w:r>
      <w:del w:id="15" w:author="Wolfgang Büschel" w:date="2014-01-20T09:40:00Z">
        <w:r w:rsidDel="004675AF">
          <w:delText>access a color version of an image by tapping on the “Figure X” text on the document (</w:delText>
        </w:r>
        <w:r w:rsidDel="004675AF">
          <w:fldChar w:fldCharType="begin"/>
        </w:r>
        <w:r w:rsidDel="004675AF">
          <w:delInstrText xml:space="preserve"> REF _Ref351558793 \h </w:delInstrText>
        </w:r>
        <w:r w:rsidDel="004675AF">
          <w:fldChar w:fldCharType="separate"/>
        </w:r>
        <w:r w:rsidR="007E6157" w:rsidDel="004675AF">
          <w:delText xml:space="preserve">Figure </w:delText>
        </w:r>
        <w:r w:rsidR="007E6157" w:rsidDel="004675AF">
          <w:rPr>
            <w:noProof/>
          </w:rPr>
          <w:delText>1</w:delText>
        </w:r>
        <w:r w:rsidDel="004675AF">
          <w:fldChar w:fldCharType="end"/>
        </w:r>
        <w:r w:rsidDel="004675AF">
          <w:delText xml:space="preserve">A), </w:delText>
        </w:r>
      </w:del>
      <w:r>
        <w:t>perform an online search on a selected word by simply flipping the device (</w:t>
      </w:r>
      <w:r>
        <w:fldChar w:fldCharType="begin"/>
      </w:r>
      <w:r>
        <w:instrText xml:space="preserve"> REF _Ref351558793 \h </w:instrText>
      </w:r>
      <w:r>
        <w:fldChar w:fldCharType="separate"/>
      </w:r>
      <w:r w:rsidR="007E6157">
        <w:t xml:space="preserve">Figure </w:t>
      </w:r>
      <w:r w:rsidR="007E6157">
        <w:rPr>
          <w:noProof/>
        </w:rPr>
        <w:t>1</w:t>
      </w:r>
      <w:r>
        <w:fldChar w:fldCharType="end"/>
      </w:r>
      <w:r>
        <w:t>C), and share content by stacking one device on top of the other (</w:t>
      </w:r>
      <w:r>
        <w:fldChar w:fldCharType="begin"/>
      </w:r>
      <w:r>
        <w:instrText xml:space="preserve"> REF _Ref351558793 \h </w:instrText>
      </w:r>
      <w:r>
        <w:fldChar w:fldCharType="separate"/>
      </w:r>
      <w:r w:rsidR="007E6157">
        <w:t xml:space="preserve">Figure </w:t>
      </w:r>
      <w:r w:rsidR="007E6157">
        <w:rPr>
          <w:noProof/>
        </w:rPr>
        <w:t>1</w:t>
      </w:r>
      <w:r>
        <w:fldChar w:fldCharType="end"/>
      </w:r>
      <w:r>
        <w:t xml:space="preserve">D). </w:t>
      </w:r>
      <w:r>
        <w:fldChar w:fldCharType="begin"/>
      </w:r>
      <w:r>
        <w:instrText xml:space="preserve"> REF _Ref352503675 \h </w:instrText>
      </w:r>
      <w:r>
        <w:fldChar w:fldCharType="separate"/>
      </w:r>
      <w:r w:rsidR="007E6157">
        <w:t xml:space="preserve">Table </w:t>
      </w:r>
      <w:r w:rsidR="007E6157">
        <w:rPr>
          <w:noProof/>
        </w:rPr>
        <w:t>1</w:t>
      </w:r>
      <w:r>
        <w:fldChar w:fldCharType="end"/>
      </w:r>
      <w:r>
        <w:t xml:space="preserve"> shows the complete set of mappings between interaction techniques, and active reading features. </w:t>
      </w:r>
    </w:p>
    <w:p w:rsidR="00237B88" w:rsidRDefault="00774423" w:rsidP="00237B88">
      <w:r>
        <w:rPr>
          <w:noProof/>
          <w:lang w:val="de-DE" w:eastAsia="de-DE"/>
        </w:rPr>
        <mc:AlternateContent>
          <mc:Choice Requires="wpg">
            <w:drawing>
              <wp:anchor distT="0" distB="0" distL="114300" distR="114300" simplePos="0" relativeHeight="251671040" behindDoc="0" locked="0" layoutInCell="1" allowOverlap="1" wp14:anchorId="0E72337E" wp14:editId="4E2E331A">
                <wp:simplePos x="4034155" y="4655185"/>
                <wp:positionH relativeFrom="margin">
                  <wp:align>right</wp:align>
                </wp:positionH>
                <wp:positionV relativeFrom="margin">
                  <wp:align>bottom</wp:align>
                </wp:positionV>
                <wp:extent cx="3053715" cy="2656840"/>
                <wp:effectExtent l="0" t="0" r="0" b="0"/>
                <wp:wrapSquare wrapText="bothSides"/>
                <wp:docPr id="4" name="Group 12"/>
                <wp:cNvGraphicFramePr/>
                <a:graphic xmlns:a="http://schemas.openxmlformats.org/drawingml/2006/main">
                  <a:graphicData uri="http://schemas.microsoft.com/office/word/2010/wordprocessingGroup">
                    <wpg:wgp>
                      <wpg:cNvGrpSpPr/>
                      <wpg:grpSpPr>
                        <a:xfrm>
                          <a:off x="0" y="0"/>
                          <a:ext cx="3053715" cy="2657373"/>
                          <a:chOff x="0" y="38983"/>
                          <a:chExt cx="3053751" cy="2656284"/>
                        </a:xfrm>
                      </wpg:grpSpPr>
                      <wps:wsp>
                        <wps:cNvPr id="5" name="Text Box 7"/>
                        <wps:cNvSpPr txBox="1"/>
                        <wps:spPr>
                          <a:xfrm>
                            <a:off x="0" y="2301174"/>
                            <a:ext cx="3053751" cy="394093"/>
                          </a:xfrm>
                          <a:prstGeom prst="rect">
                            <a:avLst/>
                          </a:prstGeom>
                          <a:solidFill>
                            <a:prstClr val="white"/>
                          </a:solidFill>
                          <a:ln>
                            <a:noFill/>
                          </a:ln>
                          <a:effectLst/>
                        </wps:spPr>
                        <wps:txbx>
                          <w:txbxContent>
                            <w:p w:rsidR="00872D10" w:rsidRPr="00536AF1" w:rsidRDefault="00872D10" w:rsidP="00D415DA">
                              <w:pPr>
                                <w:pStyle w:val="Beschriftung"/>
                                <w:rPr>
                                  <w:sz w:val="20"/>
                                </w:rPr>
                              </w:pPr>
                              <w:bookmarkStart w:id="16" w:name="_Ref352954342"/>
                              <w:r>
                                <w:t xml:space="preserve">Figure </w:t>
                              </w:r>
                              <w:r>
                                <w:fldChar w:fldCharType="begin"/>
                              </w:r>
                              <w:r>
                                <w:instrText xml:space="preserve"> SEQ Figure \* ARABIC </w:instrText>
                              </w:r>
                              <w:r>
                                <w:fldChar w:fldCharType="separate"/>
                              </w:r>
                              <w:r w:rsidR="007E6157">
                                <w:rPr>
                                  <w:noProof/>
                                </w:rPr>
                                <w:t>3</w:t>
                              </w:r>
                              <w:r>
                                <w:fldChar w:fldCharType="end"/>
                              </w:r>
                              <w:bookmarkEnd w:id="16"/>
                              <w:r>
                                <w:t>. A cAR tabletop prototype: A) highlights and scribbles, B) online-search of selected content, C) inversion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26821" y="38983"/>
                            <a:ext cx="3000109" cy="2252745"/>
                          </a:xfrm>
                          <a:prstGeom prst="rect">
                            <a:avLst/>
                          </a:prstGeom>
                          <a:noFill/>
                          <a:ln>
                            <a:noFill/>
                          </a:ln>
                        </pic:spPr>
                      </pic:pic>
                    </wpg:wgp>
                  </a:graphicData>
                </a:graphic>
                <wp14:sizeRelV relativeFrom="margin">
                  <wp14:pctHeight>0</wp14:pctHeight>
                </wp14:sizeRelV>
              </wp:anchor>
            </w:drawing>
          </mc:Choice>
          <mc:Fallback>
            <w:pict>
              <v:group w14:anchorId="0E72337E" id="Group 12" o:spid="_x0000_s1032" style="position:absolute;left:0;text-align:left;margin-left:189.25pt;margin-top:0;width:240.45pt;height:209.2pt;z-index:251671040;mso-position-horizontal:right;mso-position-horizontal-relative:margin;mso-position-vertical:bottom;mso-position-vertical-relative:margin;mso-height-relative:margin" coordorigin=",389" coordsize="30537,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">
                <v:shape id="Text Box 7" o:spid="_x0000_s1033" type="#_x0000_t202" style="position:absolute;top:23011;width:3053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872D10" w:rsidRPr="00536AF1" w:rsidRDefault="00872D10" w:rsidP="00D415DA">
                        <w:pPr>
                          <w:pStyle w:val="Beschriftung"/>
                          <w:rPr>
                            <w:sz w:val="20"/>
                          </w:rPr>
                        </w:pPr>
                        <w:bookmarkStart w:id="17" w:name="_Ref352954342"/>
                        <w:r>
                          <w:t xml:space="preserve">Figure </w:t>
                        </w:r>
                        <w:r>
                          <w:fldChar w:fldCharType="begin"/>
                        </w:r>
                        <w:r>
                          <w:instrText xml:space="preserve"> SEQ Figure \* ARABIC </w:instrText>
                        </w:r>
                        <w:r>
                          <w:fldChar w:fldCharType="separate"/>
                        </w:r>
                        <w:r w:rsidR="007E6157">
                          <w:rPr>
                            <w:noProof/>
                          </w:rPr>
                          <w:t>3</w:t>
                        </w:r>
                        <w:r>
                          <w:fldChar w:fldCharType="end"/>
                        </w:r>
                        <w:bookmarkEnd w:id="17"/>
                        <w:r>
                          <w:t>. A cAR tabletop prototype: A) highlights and scribbles, B) online-search of selected content, C) inversion lens when flipping without selection, and D) pen input.</w:t>
                        </w:r>
                      </w:p>
                    </w:txbxContent>
                  </v:textbox>
                </v:shape>
                <v:shape id="Picture 5" o:spid="_x0000_s1034" type="#_x0000_t75" style="position:absolute;left:268;top:389;width:30001;height:2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4" o:title=""/>
                  <v:path arrowok="t"/>
                </v:shape>
                <w10:wrap type="square" anchorx="margin" anchory="margin"/>
              </v:group>
            </w:pict>
          </mc:Fallback>
        </mc:AlternateContent>
      </w:r>
      <w:r w:rsidR="00F66561">
        <w:rPr>
          <w:noProof/>
          <w:lang w:val="de-DE" w:eastAsia="de-DE"/>
        </w:rPr>
        <mc:AlternateContent>
          <mc:Choice Requires="wpg">
            <w:drawing>
              <wp:inline distT="0" distB="0" distL="0" distR="0" wp14:anchorId="5D6B4D7A" wp14:editId="788823C6">
                <wp:extent cx="3223260" cy="3175000"/>
                <wp:effectExtent l="0" t="0" r="0" b="6350"/>
                <wp:docPr id="14" name="Group 14"/>
                <wp:cNvGraphicFramePr/>
                <a:graphic xmlns:a="http://schemas.openxmlformats.org/drawingml/2006/main">
                  <a:graphicData uri="http://schemas.microsoft.com/office/word/2010/wordprocessingGroup">
                    <wpg:wgp>
                      <wpg:cNvGrpSpPr/>
                      <wpg:grpSpPr>
                        <a:xfrm>
                          <a:off x="0" y="0"/>
                          <a:ext cx="3223260" cy="3175542"/>
                          <a:chOff x="0" y="1"/>
                          <a:chExt cx="3225162" cy="2999571"/>
                        </a:xfrm>
                      </wpg:grpSpPr>
                      <wps:wsp>
                        <wps:cNvPr id="307" name="Text Box 2"/>
                        <wps:cNvSpPr txBox="1">
                          <a:spLocks noChangeArrowheads="1"/>
                        </wps:cNvSpPr>
                        <wps:spPr bwMode="auto">
                          <a:xfrm>
                            <a:off x="0" y="1"/>
                            <a:ext cx="3164165" cy="2952869"/>
                          </a:xfrm>
                          <a:prstGeom prst="rect">
                            <a:avLst/>
                          </a:prstGeom>
                          <a:solidFill>
                            <a:srgbClr val="FFFFFF"/>
                          </a:solidFill>
                          <a:ln w="9525">
                            <a:noFill/>
                            <a:miter lim="800000"/>
                            <a:headEnd/>
                            <a:tailEnd/>
                          </a:ln>
                        </wps:spPr>
                        <wps:txbx>
                          <w:txbxContent>
                            <w:tbl>
                              <w:tblPr>
                                <w:tblStyle w:val="Tabellenraster"/>
                                <w:tblW w:w="4876" w:type="dxa"/>
                                <w:tblLayout w:type="fixed"/>
                                <w:tblLook w:val="04A0" w:firstRow="1" w:lastRow="0" w:firstColumn="1" w:lastColumn="0" w:noHBand="0" w:noVBand="1"/>
                              </w:tblPr>
                              <w:tblGrid>
                                <w:gridCol w:w="1326"/>
                                <w:gridCol w:w="2972"/>
                                <w:gridCol w:w="578"/>
                              </w:tblGrid>
                              <w:tr w:rsidR="00872D10" w:rsidRPr="00E06A91" w:rsidTr="000E73CE">
                                <w:tc>
                                  <w:tcPr>
                                    <w:tcW w:w="1326" w:type="dxa"/>
                                    <w:vAlign w:val="center"/>
                                  </w:tcPr>
                                  <w:p w:rsidR="00872D10" w:rsidRPr="00E06A91" w:rsidRDefault="00872D10" w:rsidP="00C40BE3">
                                    <w:pPr>
                                      <w:pStyle w:val="TableContent"/>
                                      <w:rPr>
                                        <w:b/>
                                      </w:rPr>
                                    </w:pPr>
                                    <w:r w:rsidRPr="00E06A91">
                                      <w:rPr>
                                        <w:b/>
                                      </w:rPr>
                                      <w:t>Technique</w:t>
                                    </w:r>
                                  </w:p>
                                </w:tc>
                                <w:tc>
                                  <w:tcPr>
                                    <w:tcW w:w="2972" w:type="dxa"/>
                                    <w:vAlign w:val="center"/>
                                  </w:tcPr>
                                  <w:p w:rsidR="00872D10" w:rsidRPr="00E06A91" w:rsidRDefault="00872D10" w:rsidP="00C40BE3">
                                    <w:pPr>
                                      <w:pStyle w:val="TableContent"/>
                                      <w:rPr>
                                        <w:b/>
                                      </w:rPr>
                                    </w:pPr>
                                    <w:r w:rsidRPr="00E06A91">
                                      <w:rPr>
                                        <w:b/>
                                      </w:rPr>
                                      <w:t>Active Reading Feature</w:t>
                                    </w:r>
                                  </w:p>
                                </w:tc>
                                <w:tc>
                                  <w:tcPr>
                                    <w:tcW w:w="578" w:type="dxa"/>
                                  </w:tcPr>
                                  <w:p w:rsidR="00872D10" w:rsidRPr="00E06A91" w:rsidRDefault="00872D10" w:rsidP="00C40BE3">
                                    <w:pPr>
                                      <w:pStyle w:val="TableContent"/>
                                      <w:jc w:val="center"/>
                                      <w:rPr>
                                        <w:b/>
                                      </w:rPr>
                                    </w:pPr>
                                    <w:r>
                                      <w:rPr>
                                        <w:b/>
                                      </w:rPr>
                                      <w:t>Prot</w:t>
                                    </w:r>
                                  </w:p>
                                </w:tc>
                              </w:tr>
                              <w:tr w:rsidR="00872D10" w:rsidRPr="0089094E" w:rsidTr="000E73CE">
                                <w:tc>
                                  <w:tcPr>
                                    <w:tcW w:w="1326" w:type="dxa"/>
                                    <w:vAlign w:val="center"/>
                                  </w:tcPr>
                                  <w:p w:rsidR="00872D10" w:rsidRPr="0089094E" w:rsidRDefault="00872D10" w:rsidP="00CB37FD">
                                    <w:pPr>
                                      <w:pStyle w:val="TableContent"/>
                                    </w:pPr>
                                    <w:r w:rsidRPr="0089094E">
                                      <w:t>Placing</w:t>
                                    </w:r>
                                    <w:r>
                                      <w:t>/Rem.</w:t>
                                    </w:r>
                                  </w:p>
                                </w:tc>
                                <w:tc>
                                  <w:tcPr>
                                    <w:tcW w:w="2972" w:type="dxa"/>
                                    <w:vAlign w:val="center"/>
                                  </w:tcPr>
                                  <w:p w:rsidR="00872D10" w:rsidRPr="0089094E" w:rsidRDefault="00872D10" w:rsidP="003C2EAB">
                                    <w:pPr>
                                      <w:pStyle w:val="TableContent"/>
                                    </w:pPr>
                                    <w:r>
                                      <w:t xml:space="preserve">Document recognition, </w:t>
                                    </w:r>
                                    <w:r w:rsidR="003C2EAB">
                                      <w:t>access, exit</w:t>
                                    </w:r>
                                  </w:p>
                                </w:tc>
                                <w:tc>
                                  <w:tcPr>
                                    <w:tcW w:w="578" w:type="dxa"/>
                                    <w:vAlign w:val="center"/>
                                  </w:tcPr>
                                  <w:p w:rsidR="00872D10"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Translation</w:t>
                                    </w:r>
                                    <w:r>
                                      <w:t>/</w:t>
                                    </w:r>
                                    <w:r w:rsidRPr="0089094E">
                                      <w:t xml:space="preserve"> Rotation</w:t>
                                    </w:r>
                                  </w:p>
                                </w:tc>
                                <w:tc>
                                  <w:tcPr>
                                    <w:tcW w:w="2972" w:type="dxa"/>
                                    <w:vAlign w:val="center"/>
                                  </w:tcPr>
                                  <w:p w:rsidR="00872D10" w:rsidRPr="0089094E" w:rsidRDefault="00872D10" w:rsidP="00CB37FD">
                                    <w:pPr>
                                      <w:pStyle w:val="TableContent"/>
                                    </w:pPr>
                                    <w:r>
                                      <w:t>Browsing virtual content anchored to locations in the document.</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Freezing</w:t>
                                    </w:r>
                                  </w:p>
                                </w:tc>
                                <w:tc>
                                  <w:tcPr>
                                    <w:tcW w:w="2972" w:type="dxa"/>
                                    <w:vAlign w:val="center"/>
                                  </w:tcPr>
                                  <w:p w:rsidR="00872D10" w:rsidRPr="0089094E" w:rsidRDefault="00872D10" w:rsidP="00CB37FD">
                                    <w:pPr>
                                      <w:pStyle w:val="TableContent"/>
                                    </w:pPr>
                                    <w:r>
                                      <w:t>Ignores translation and rotation, thus maintaining the current digital view.</w:t>
                                    </w:r>
                                  </w:p>
                                </w:tc>
                                <w:tc>
                                  <w:tcPr>
                                    <w:tcW w:w="578" w:type="dxa"/>
                                    <w:vAlign w:val="center"/>
                                  </w:tcPr>
                                  <w:p w:rsidR="00872D10" w:rsidRPr="0089094E" w:rsidRDefault="00872D10" w:rsidP="00C40BE3">
                                    <w:pPr>
                                      <w:pStyle w:val="TableContent"/>
                                      <w:jc w:val="center"/>
                                    </w:pPr>
                                    <w:r>
                                      <w:t>tPad</w:t>
                                    </w:r>
                                  </w:p>
                                </w:tc>
                              </w:tr>
                              <w:tr w:rsidR="00872D10" w:rsidRPr="0089094E" w:rsidTr="000E73CE">
                                <w:tc>
                                  <w:tcPr>
                                    <w:tcW w:w="1326" w:type="dxa"/>
                                    <w:vAlign w:val="center"/>
                                  </w:tcPr>
                                  <w:p w:rsidR="00872D10" w:rsidRPr="0089094E" w:rsidRDefault="00872D10" w:rsidP="00C40BE3">
                                    <w:pPr>
                                      <w:pStyle w:val="TableContent"/>
                                    </w:pPr>
                                    <w:r w:rsidRPr="0089094E">
                                      <w:t>Shaking</w:t>
                                    </w:r>
                                  </w:p>
                                </w:tc>
                                <w:tc>
                                  <w:tcPr>
                                    <w:tcW w:w="2972" w:type="dxa"/>
                                    <w:vAlign w:val="center"/>
                                  </w:tcPr>
                                  <w:p w:rsidR="00872D10" w:rsidRPr="0089094E" w:rsidRDefault="00872D10" w:rsidP="00C40BE3">
                                    <w:pPr>
                                      <w:pStyle w:val="TableContent"/>
                                    </w:pPr>
                                    <w:r>
                                      <w:t>Undo for highlights and scribbles</w:t>
                                    </w:r>
                                  </w:p>
                                </w:tc>
                                <w:tc>
                                  <w:tcPr>
                                    <w:tcW w:w="578" w:type="dxa"/>
                                    <w:vAlign w:val="center"/>
                                  </w:tcPr>
                                  <w:p w:rsidR="00872D10" w:rsidRPr="0089094E" w:rsidRDefault="00872D10" w:rsidP="00B20B16">
                                    <w:pPr>
                                      <w:pStyle w:val="TableContent"/>
                                      <w:jc w:val="center"/>
                                    </w:pPr>
                                    <w:r>
                                      <w:t>tPad</w:t>
                                    </w:r>
                                  </w:p>
                                </w:tc>
                              </w:tr>
                              <w:tr w:rsidR="00872D10" w:rsidRPr="0089094E" w:rsidTr="000E73CE">
                                <w:tc>
                                  <w:tcPr>
                                    <w:tcW w:w="1326" w:type="dxa"/>
                                    <w:vAlign w:val="center"/>
                                  </w:tcPr>
                                  <w:p w:rsidR="00872D10" w:rsidRPr="0089094E" w:rsidRDefault="00872D10" w:rsidP="00C40BE3">
                                    <w:pPr>
                                      <w:pStyle w:val="TableContent"/>
                                    </w:pPr>
                                    <w:r w:rsidRPr="0089094E">
                                      <w:t>Direct Pointing (hand</w:t>
                                    </w:r>
                                    <w:r>
                                      <w:t xml:space="preserve"> and pen</w:t>
                                    </w:r>
                                    <w:r w:rsidRPr="0089094E">
                                      <w:t>)</w:t>
                                    </w:r>
                                  </w:p>
                                </w:tc>
                                <w:tc>
                                  <w:tcPr>
                                    <w:tcW w:w="2972" w:type="dxa"/>
                                    <w:vAlign w:val="center"/>
                                  </w:tcPr>
                                  <w:p w:rsidR="00872D10" w:rsidRPr="0089094E" w:rsidRDefault="00872D10" w:rsidP="00C40BE3">
                                    <w:pPr>
                                      <w:pStyle w:val="TableContent"/>
                                    </w:pPr>
                                    <w:r>
                                      <w:t>UI interaction, creating and manipulating digital contents</w:t>
                                    </w:r>
                                  </w:p>
                                </w:tc>
                                <w:tc>
                                  <w:tcPr>
                                    <w:tcW w:w="578" w:type="dxa"/>
                                    <w:vAlign w:val="center"/>
                                  </w:tcPr>
                                  <w:p w:rsidR="00872D10" w:rsidRPr="0089094E" w:rsidRDefault="00872D10" w:rsidP="00C40BE3">
                                    <w:pPr>
                                      <w:pStyle w:val="TableContent"/>
                                      <w:jc w:val="center"/>
                                    </w:pPr>
                                    <w:r>
                                      <w:t>Both</w:t>
                                    </w:r>
                                  </w:p>
                                </w:tc>
                              </w:tr>
                              <w:tr w:rsidR="00872D10" w:rsidRPr="0089094E" w:rsidTr="000E73CE">
                                <w:trPr>
                                  <w:trHeight w:val="197"/>
                                </w:trPr>
                                <w:tc>
                                  <w:tcPr>
                                    <w:tcW w:w="1326" w:type="dxa"/>
                                    <w:vAlign w:val="center"/>
                                  </w:tcPr>
                                  <w:p w:rsidR="00872D10" w:rsidRPr="0089094E" w:rsidRDefault="00872D10" w:rsidP="00C40BE3">
                                    <w:pPr>
                                      <w:pStyle w:val="TableContent"/>
                                    </w:pPr>
                                    <w:r w:rsidRPr="0089094E">
                                      <w:t>Anchoring</w:t>
                                    </w:r>
                                  </w:p>
                                </w:tc>
                                <w:tc>
                                  <w:tcPr>
                                    <w:tcW w:w="2972" w:type="dxa"/>
                                    <w:vAlign w:val="center"/>
                                  </w:tcPr>
                                  <w:p w:rsidR="00872D10" w:rsidRPr="0089094E" w:rsidRDefault="00872D10" w:rsidP="00CB37FD">
                                    <w:pPr>
                                      <w:pStyle w:val="TableContent"/>
                                    </w:pPr>
                                    <w:r>
                                      <w:t xml:space="preserve">Adds notes and scribbles to fixed locations of the physical document. </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Orientation</w:t>
                                    </w:r>
                                  </w:p>
                                </w:tc>
                                <w:tc>
                                  <w:tcPr>
                                    <w:tcW w:w="2972" w:type="dxa"/>
                                    <w:vAlign w:val="center"/>
                                  </w:tcPr>
                                  <w:p w:rsidR="00872D10" w:rsidRPr="0089094E" w:rsidRDefault="00872D10" w:rsidP="000E73CE">
                                    <w:pPr>
                                      <w:pStyle w:val="TableContent"/>
                                    </w:pPr>
                                    <w:r>
                                      <w:t>Adjust the UI to the text orientation</w:t>
                                    </w:r>
                                  </w:p>
                                </w:tc>
                                <w:tc>
                                  <w:tcPr>
                                    <w:tcW w:w="578" w:type="dxa"/>
                                    <w:vAlign w:val="center"/>
                                  </w:tcPr>
                                  <w:p w:rsidR="00872D10" w:rsidRPr="0089094E" w:rsidRDefault="00872D10" w:rsidP="00B20B16">
                                    <w:pPr>
                                      <w:pStyle w:val="TableContent"/>
                                      <w:jc w:val="center"/>
                                    </w:pPr>
                                    <w:r>
                                      <w:t>tPad</w:t>
                                    </w:r>
                                  </w:p>
                                </w:tc>
                              </w:tr>
                              <w:tr w:rsidR="00872D10" w:rsidRPr="0089094E" w:rsidTr="000E73CE">
                                <w:tc>
                                  <w:tcPr>
                                    <w:tcW w:w="1326" w:type="dxa"/>
                                    <w:vAlign w:val="center"/>
                                  </w:tcPr>
                                  <w:p w:rsidR="00872D10" w:rsidRPr="0089094E" w:rsidRDefault="00872D10" w:rsidP="00C40BE3">
                                    <w:pPr>
                                      <w:pStyle w:val="TableContent"/>
                                    </w:pPr>
                                    <w:r w:rsidRPr="0089094E">
                                      <w:t>Extraction</w:t>
                                    </w:r>
                                  </w:p>
                                </w:tc>
                                <w:tc>
                                  <w:tcPr>
                                    <w:tcW w:w="2972" w:type="dxa"/>
                                    <w:vAlign w:val="center"/>
                                  </w:tcPr>
                                  <w:p w:rsidR="00872D10" w:rsidRPr="0089094E" w:rsidRDefault="00872D10" w:rsidP="00C40BE3">
                                    <w:pPr>
                                      <w:pStyle w:val="TableContent"/>
                                    </w:pPr>
                                    <w:r>
                                      <w:t>Selecting words from the text for the purpose of in-document search, online search, and translation.</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B37FD">
                                    <w:pPr>
                                      <w:pStyle w:val="TableContent"/>
                                    </w:pPr>
                                    <w:r>
                                      <w:t>Area/</w:t>
                                    </w:r>
                                    <w:r w:rsidRPr="0089094E">
                                      <w:t xml:space="preserve">Scribble </w:t>
                                    </w:r>
                                    <w:r>
                                      <w:t>Triggers</w:t>
                                    </w:r>
                                  </w:p>
                                </w:tc>
                                <w:tc>
                                  <w:tcPr>
                                    <w:tcW w:w="2972" w:type="dxa"/>
                                    <w:vAlign w:val="center"/>
                                  </w:tcPr>
                                  <w:p w:rsidR="00872D10" w:rsidRPr="0089094E" w:rsidRDefault="00872D10" w:rsidP="00C40BE3">
                                    <w:pPr>
                                      <w:pStyle w:val="TableContent"/>
                                    </w:pPr>
                                    <w:r>
                                      <w:t>Starting a video when hovering an image, and launching app when hovering a particular glyph.</w:t>
                                    </w:r>
                                  </w:p>
                                </w:tc>
                                <w:tc>
                                  <w:tcPr>
                                    <w:tcW w:w="578" w:type="dxa"/>
                                    <w:vAlign w:val="center"/>
                                  </w:tcPr>
                                  <w:p w:rsidR="00872D10" w:rsidRPr="0089094E" w:rsidRDefault="00872D10" w:rsidP="00C40BE3">
                                    <w:pPr>
                                      <w:pStyle w:val="TableContent"/>
                                      <w:jc w:val="center"/>
                                    </w:pPr>
                                    <w:r>
                                      <w:t>tPad</w:t>
                                    </w:r>
                                  </w:p>
                                </w:tc>
                              </w:tr>
                              <w:tr w:rsidR="00872D10" w:rsidRPr="0089094E" w:rsidTr="000E73CE">
                                <w:trPr>
                                  <w:trHeight w:val="72"/>
                                </w:trPr>
                                <w:tc>
                                  <w:tcPr>
                                    <w:tcW w:w="1326" w:type="dxa"/>
                                    <w:vAlign w:val="center"/>
                                  </w:tcPr>
                                  <w:p w:rsidR="00872D10" w:rsidRPr="0089094E" w:rsidRDefault="00872D10" w:rsidP="00C40BE3">
                                    <w:pPr>
                                      <w:pStyle w:val="TableContent"/>
                                    </w:pPr>
                                    <w:r w:rsidRPr="0089094E">
                                      <w:t>Flipping</w:t>
                                    </w:r>
                                  </w:p>
                                </w:tc>
                                <w:tc>
                                  <w:tcPr>
                                    <w:tcW w:w="2972" w:type="dxa"/>
                                    <w:vAlign w:val="center"/>
                                  </w:tcPr>
                                  <w:p w:rsidR="00872D10" w:rsidRPr="0089094E" w:rsidRDefault="00872D10" w:rsidP="00C40BE3">
                                    <w:pPr>
                                      <w:pStyle w:val="TableContent"/>
                                    </w:pPr>
                                    <w:r>
                                      <w:t>Full screen online-search of selected word, and magic-lens color filter.</w:t>
                                    </w:r>
                                  </w:p>
                                </w:tc>
                                <w:tc>
                                  <w:tcPr>
                                    <w:tcW w:w="578" w:type="dxa"/>
                                    <w:vAlign w:val="center"/>
                                  </w:tcPr>
                                  <w:p w:rsidR="00872D10" w:rsidRPr="0089094E" w:rsidRDefault="00872D10" w:rsidP="00C40BE3">
                                    <w:pPr>
                                      <w:pStyle w:val="TableContent"/>
                                      <w:jc w:val="center"/>
                                    </w:pPr>
                                    <w:r>
                                      <w:t>TT</w:t>
                                    </w:r>
                                  </w:p>
                                </w:tc>
                              </w:tr>
                              <w:tr w:rsidR="00872D10" w:rsidRPr="0089094E" w:rsidTr="000E73CE">
                                <w:tc>
                                  <w:tcPr>
                                    <w:tcW w:w="1326" w:type="dxa"/>
                                    <w:vAlign w:val="center"/>
                                  </w:tcPr>
                                  <w:p w:rsidR="00872D10" w:rsidRPr="0089094E" w:rsidRDefault="00872D10" w:rsidP="00C40BE3">
                                    <w:pPr>
                                      <w:pStyle w:val="TableContent"/>
                                    </w:pPr>
                                    <w:r w:rsidRPr="0089094E">
                                      <w:t>Stacking</w:t>
                                    </w:r>
                                  </w:p>
                                </w:tc>
                                <w:tc>
                                  <w:tcPr>
                                    <w:tcW w:w="2972" w:type="dxa"/>
                                    <w:vAlign w:val="center"/>
                                  </w:tcPr>
                                  <w:p w:rsidR="00872D10" w:rsidRPr="0089094E" w:rsidRDefault="00872D10" w:rsidP="000E73CE">
                                    <w:pPr>
                                      <w:pStyle w:val="TableContent"/>
                                    </w:pPr>
                                    <w:r>
                                      <w:t>Content sharing between device</w:t>
                                    </w:r>
                                    <w:r w:rsidR="003C2EAB">
                                      <w:t>s</w:t>
                                    </w:r>
                                    <w:r>
                                      <w:t>.</w:t>
                                    </w:r>
                                  </w:p>
                                </w:tc>
                                <w:tc>
                                  <w:tcPr>
                                    <w:tcW w:w="578" w:type="dxa"/>
                                    <w:vAlign w:val="center"/>
                                  </w:tcPr>
                                  <w:p w:rsidR="00872D10" w:rsidRPr="0089094E" w:rsidRDefault="00872D10" w:rsidP="00C40BE3">
                                    <w:pPr>
                                      <w:pStyle w:val="TableContent"/>
                                      <w:keepNext/>
                                      <w:jc w:val="center"/>
                                    </w:pPr>
                                    <w:r>
                                      <w:t>tPad</w:t>
                                    </w:r>
                                  </w:p>
                                </w:tc>
                              </w:tr>
                            </w:tbl>
                            <w:p w:rsidR="00872D10" w:rsidRDefault="00872D10" w:rsidP="00F66561"/>
                          </w:txbxContent>
                        </wps:txbx>
                        <wps:bodyPr rot="0" vert="horz" wrap="square" lIns="91440" tIns="45720" rIns="91440" bIns="45720" anchor="t" anchorCtr="0">
                          <a:spAutoFit/>
                        </wps:bodyPr>
                      </wps:wsp>
                      <wps:wsp>
                        <wps:cNvPr id="13" name="Text Box 13"/>
                        <wps:cNvSpPr txBox="1"/>
                        <wps:spPr>
                          <a:xfrm>
                            <a:off x="0" y="2751251"/>
                            <a:ext cx="3225162" cy="248321"/>
                          </a:xfrm>
                          <a:prstGeom prst="rect">
                            <a:avLst/>
                          </a:prstGeom>
                          <a:solidFill>
                            <a:prstClr val="white"/>
                          </a:solidFill>
                          <a:ln>
                            <a:noFill/>
                          </a:ln>
                          <a:effectLst/>
                        </wps:spPr>
                        <wps:txbx>
                          <w:txbxContent>
                            <w:p w:rsidR="00872D10" w:rsidRPr="001F0C52" w:rsidRDefault="00872D10" w:rsidP="00F66561">
                              <w:pPr>
                                <w:pStyle w:val="Beschriftung"/>
                                <w:rPr>
                                  <w:noProof/>
                                  <w:sz w:val="20"/>
                                </w:rPr>
                              </w:pPr>
                              <w:bookmarkStart w:id="18" w:name="_Ref352503675"/>
                              <w:r>
                                <w:t xml:space="preserve">Table </w:t>
                              </w:r>
                              <w:r>
                                <w:fldChar w:fldCharType="begin"/>
                              </w:r>
                              <w:r>
                                <w:instrText xml:space="preserve"> SEQ Table \* ARABIC </w:instrText>
                              </w:r>
                              <w:r>
                                <w:fldChar w:fldCharType="separate"/>
                              </w:r>
                              <w:r w:rsidR="007E6157">
                                <w:rPr>
                                  <w:noProof/>
                                </w:rPr>
                                <w:t>1</w:t>
                              </w:r>
                              <w:r>
                                <w:fldChar w:fldCharType="end"/>
                              </w:r>
                              <w:bookmarkEnd w:id="18"/>
                              <w:r>
                                <w:t xml:space="preserve">. </w:t>
                              </w:r>
                              <w:r w:rsidRPr="000463D8">
                                <w:t>Mapping between cAR interaction techniques, active reading features and the prototypes.</w:t>
                              </w:r>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6B4D7A" id="Group 14" o:spid="_x0000_s1035" style="width:253.8pt;height:250pt;mso-position-horizontal-relative:char;mso-position-vertical-relative:line" coordorigin="" coordsize="32251,29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">
                <v:shape id="Text Box 2" o:spid="_x0000_s1036" type="#_x0000_t202" style="position:absolute;width:31641;height:29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tbl>
                        <w:tblPr>
                          <w:tblStyle w:val="Tabellenraster"/>
                          <w:tblW w:w="4876" w:type="dxa"/>
                          <w:tblLayout w:type="fixed"/>
                          <w:tblLook w:val="04A0" w:firstRow="1" w:lastRow="0" w:firstColumn="1" w:lastColumn="0" w:noHBand="0" w:noVBand="1"/>
                        </w:tblPr>
                        <w:tblGrid>
                          <w:gridCol w:w="1326"/>
                          <w:gridCol w:w="2972"/>
                          <w:gridCol w:w="578"/>
                        </w:tblGrid>
                        <w:tr w:rsidR="00872D10" w:rsidRPr="00E06A91" w:rsidTr="000E73CE">
                          <w:tc>
                            <w:tcPr>
                              <w:tcW w:w="1326" w:type="dxa"/>
                              <w:vAlign w:val="center"/>
                            </w:tcPr>
                            <w:p w:rsidR="00872D10" w:rsidRPr="00E06A91" w:rsidRDefault="00872D10" w:rsidP="00C40BE3">
                              <w:pPr>
                                <w:pStyle w:val="TableContent"/>
                                <w:rPr>
                                  <w:b/>
                                </w:rPr>
                              </w:pPr>
                              <w:r w:rsidRPr="00E06A91">
                                <w:rPr>
                                  <w:b/>
                                </w:rPr>
                                <w:t>Technique</w:t>
                              </w:r>
                            </w:p>
                          </w:tc>
                          <w:tc>
                            <w:tcPr>
                              <w:tcW w:w="2972" w:type="dxa"/>
                              <w:vAlign w:val="center"/>
                            </w:tcPr>
                            <w:p w:rsidR="00872D10" w:rsidRPr="00E06A91" w:rsidRDefault="00872D10" w:rsidP="00C40BE3">
                              <w:pPr>
                                <w:pStyle w:val="TableContent"/>
                                <w:rPr>
                                  <w:b/>
                                </w:rPr>
                              </w:pPr>
                              <w:r w:rsidRPr="00E06A91">
                                <w:rPr>
                                  <w:b/>
                                </w:rPr>
                                <w:t>Active Reading Feature</w:t>
                              </w:r>
                            </w:p>
                          </w:tc>
                          <w:tc>
                            <w:tcPr>
                              <w:tcW w:w="578" w:type="dxa"/>
                            </w:tcPr>
                            <w:p w:rsidR="00872D10" w:rsidRPr="00E06A91" w:rsidRDefault="00872D10" w:rsidP="00C40BE3">
                              <w:pPr>
                                <w:pStyle w:val="TableContent"/>
                                <w:jc w:val="center"/>
                                <w:rPr>
                                  <w:b/>
                                </w:rPr>
                              </w:pPr>
                              <w:r>
                                <w:rPr>
                                  <w:b/>
                                </w:rPr>
                                <w:t>Prot</w:t>
                              </w:r>
                            </w:p>
                          </w:tc>
                        </w:tr>
                        <w:tr w:rsidR="00872D10" w:rsidRPr="0089094E" w:rsidTr="000E73CE">
                          <w:tc>
                            <w:tcPr>
                              <w:tcW w:w="1326" w:type="dxa"/>
                              <w:vAlign w:val="center"/>
                            </w:tcPr>
                            <w:p w:rsidR="00872D10" w:rsidRPr="0089094E" w:rsidRDefault="00872D10" w:rsidP="00CB37FD">
                              <w:pPr>
                                <w:pStyle w:val="TableContent"/>
                              </w:pPr>
                              <w:r w:rsidRPr="0089094E">
                                <w:t>Placing</w:t>
                              </w:r>
                              <w:r>
                                <w:t>/Rem.</w:t>
                              </w:r>
                            </w:p>
                          </w:tc>
                          <w:tc>
                            <w:tcPr>
                              <w:tcW w:w="2972" w:type="dxa"/>
                              <w:vAlign w:val="center"/>
                            </w:tcPr>
                            <w:p w:rsidR="00872D10" w:rsidRPr="0089094E" w:rsidRDefault="00872D10" w:rsidP="003C2EAB">
                              <w:pPr>
                                <w:pStyle w:val="TableContent"/>
                              </w:pPr>
                              <w:r>
                                <w:t xml:space="preserve">Document recognition, </w:t>
                              </w:r>
                              <w:r w:rsidR="003C2EAB">
                                <w:t>access, exit</w:t>
                              </w:r>
                            </w:p>
                          </w:tc>
                          <w:tc>
                            <w:tcPr>
                              <w:tcW w:w="578" w:type="dxa"/>
                              <w:vAlign w:val="center"/>
                            </w:tcPr>
                            <w:p w:rsidR="00872D10"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Translation</w:t>
                              </w:r>
                              <w:r>
                                <w:t>/</w:t>
                              </w:r>
                              <w:r w:rsidRPr="0089094E">
                                <w:t xml:space="preserve"> Rotation</w:t>
                              </w:r>
                            </w:p>
                          </w:tc>
                          <w:tc>
                            <w:tcPr>
                              <w:tcW w:w="2972" w:type="dxa"/>
                              <w:vAlign w:val="center"/>
                            </w:tcPr>
                            <w:p w:rsidR="00872D10" w:rsidRPr="0089094E" w:rsidRDefault="00872D10" w:rsidP="00CB37FD">
                              <w:pPr>
                                <w:pStyle w:val="TableContent"/>
                              </w:pPr>
                              <w:r>
                                <w:t>Browsing virtual content anchored to locations in the document.</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Freezing</w:t>
                              </w:r>
                            </w:p>
                          </w:tc>
                          <w:tc>
                            <w:tcPr>
                              <w:tcW w:w="2972" w:type="dxa"/>
                              <w:vAlign w:val="center"/>
                            </w:tcPr>
                            <w:p w:rsidR="00872D10" w:rsidRPr="0089094E" w:rsidRDefault="00872D10" w:rsidP="00CB37FD">
                              <w:pPr>
                                <w:pStyle w:val="TableContent"/>
                              </w:pPr>
                              <w:r>
                                <w:t>Ignores translation and rotation, thus maintaining the current digital view.</w:t>
                              </w:r>
                            </w:p>
                          </w:tc>
                          <w:tc>
                            <w:tcPr>
                              <w:tcW w:w="578" w:type="dxa"/>
                              <w:vAlign w:val="center"/>
                            </w:tcPr>
                            <w:p w:rsidR="00872D10" w:rsidRPr="0089094E" w:rsidRDefault="00872D10" w:rsidP="00C40BE3">
                              <w:pPr>
                                <w:pStyle w:val="TableContent"/>
                                <w:jc w:val="center"/>
                              </w:pPr>
                              <w:r>
                                <w:t>tPad</w:t>
                              </w:r>
                            </w:p>
                          </w:tc>
                        </w:tr>
                        <w:tr w:rsidR="00872D10" w:rsidRPr="0089094E" w:rsidTr="000E73CE">
                          <w:tc>
                            <w:tcPr>
                              <w:tcW w:w="1326" w:type="dxa"/>
                              <w:vAlign w:val="center"/>
                            </w:tcPr>
                            <w:p w:rsidR="00872D10" w:rsidRPr="0089094E" w:rsidRDefault="00872D10" w:rsidP="00C40BE3">
                              <w:pPr>
                                <w:pStyle w:val="TableContent"/>
                              </w:pPr>
                              <w:r w:rsidRPr="0089094E">
                                <w:t>Shaking</w:t>
                              </w:r>
                            </w:p>
                          </w:tc>
                          <w:tc>
                            <w:tcPr>
                              <w:tcW w:w="2972" w:type="dxa"/>
                              <w:vAlign w:val="center"/>
                            </w:tcPr>
                            <w:p w:rsidR="00872D10" w:rsidRPr="0089094E" w:rsidRDefault="00872D10" w:rsidP="00C40BE3">
                              <w:pPr>
                                <w:pStyle w:val="TableContent"/>
                              </w:pPr>
                              <w:r>
                                <w:t>Undo for highlights and scribbles</w:t>
                              </w:r>
                            </w:p>
                          </w:tc>
                          <w:tc>
                            <w:tcPr>
                              <w:tcW w:w="578" w:type="dxa"/>
                              <w:vAlign w:val="center"/>
                            </w:tcPr>
                            <w:p w:rsidR="00872D10" w:rsidRPr="0089094E" w:rsidRDefault="00872D10" w:rsidP="00B20B16">
                              <w:pPr>
                                <w:pStyle w:val="TableContent"/>
                                <w:jc w:val="center"/>
                              </w:pPr>
                              <w:r>
                                <w:t>tPad</w:t>
                              </w:r>
                            </w:p>
                          </w:tc>
                        </w:tr>
                        <w:tr w:rsidR="00872D10" w:rsidRPr="0089094E" w:rsidTr="000E73CE">
                          <w:tc>
                            <w:tcPr>
                              <w:tcW w:w="1326" w:type="dxa"/>
                              <w:vAlign w:val="center"/>
                            </w:tcPr>
                            <w:p w:rsidR="00872D10" w:rsidRPr="0089094E" w:rsidRDefault="00872D10" w:rsidP="00C40BE3">
                              <w:pPr>
                                <w:pStyle w:val="TableContent"/>
                              </w:pPr>
                              <w:r w:rsidRPr="0089094E">
                                <w:t>Direct Pointing (hand</w:t>
                              </w:r>
                              <w:r>
                                <w:t xml:space="preserve"> and pen</w:t>
                              </w:r>
                              <w:r w:rsidRPr="0089094E">
                                <w:t>)</w:t>
                              </w:r>
                            </w:p>
                          </w:tc>
                          <w:tc>
                            <w:tcPr>
                              <w:tcW w:w="2972" w:type="dxa"/>
                              <w:vAlign w:val="center"/>
                            </w:tcPr>
                            <w:p w:rsidR="00872D10" w:rsidRPr="0089094E" w:rsidRDefault="00872D10" w:rsidP="00C40BE3">
                              <w:pPr>
                                <w:pStyle w:val="TableContent"/>
                              </w:pPr>
                              <w:r>
                                <w:t>UI interaction, creating and manipulating digital contents</w:t>
                              </w:r>
                            </w:p>
                          </w:tc>
                          <w:tc>
                            <w:tcPr>
                              <w:tcW w:w="578" w:type="dxa"/>
                              <w:vAlign w:val="center"/>
                            </w:tcPr>
                            <w:p w:rsidR="00872D10" w:rsidRPr="0089094E" w:rsidRDefault="00872D10" w:rsidP="00C40BE3">
                              <w:pPr>
                                <w:pStyle w:val="TableContent"/>
                                <w:jc w:val="center"/>
                              </w:pPr>
                              <w:r>
                                <w:t>Both</w:t>
                              </w:r>
                            </w:p>
                          </w:tc>
                        </w:tr>
                        <w:tr w:rsidR="00872D10" w:rsidRPr="0089094E" w:rsidTr="000E73CE">
                          <w:trPr>
                            <w:trHeight w:val="197"/>
                          </w:trPr>
                          <w:tc>
                            <w:tcPr>
                              <w:tcW w:w="1326" w:type="dxa"/>
                              <w:vAlign w:val="center"/>
                            </w:tcPr>
                            <w:p w:rsidR="00872D10" w:rsidRPr="0089094E" w:rsidRDefault="00872D10" w:rsidP="00C40BE3">
                              <w:pPr>
                                <w:pStyle w:val="TableContent"/>
                              </w:pPr>
                              <w:r w:rsidRPr="0089094E">
                                <w:t>Anchoring</w:t>
                              </w:r>
                            </w:p>
                          </w:tc>
                          <w:tc>
                            <w:tcPr>
                              <w:tcW w:w="2972" w:type="dxa"/>
                              <w:vAlign w:val="center"/>
                            </w:tcPr>
                            <w:p w:rsidR="00872D10" w:rsidRPr="0089094E" w:rsidRDefault="00872D10" w:rsidP="00CB37FD">
                              <w:pPr>
                                <w:pStyle w:val="TableContent"/>
                              </w:pPr>
                              <w:r>
                                <w:t xml:space="preserve">Adds notes and scribbles to fixed locations of the physical document. </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Orientation</w:t>
                              </w:r>
                            </w:p>
                          </w:tc>
                          <w:tc>
                            <w:tcPr>
                              <w:tcW w:w="2972" w:type="dxa"/>
                              <w:vAlign w:val="center"/>
                            </w:tcPr>
                            <w:p w:rsidR="00872D10" w:rsidRPr="0089094E" w:rsidRDefault="00872D10" w:rsidP="000E73CE">
                              <w:pPr>
                                <w:pStyle w:val="TableContent"/>
                              </w:pPr>
                              <w:r>
                                <w:t>Adjust the UI to the text orientation</w:t>
                              </w:r>
                            </w:p>
                          </w:tc>
                          <w:tc>
                            <w:tcPr>
                              <w:tcW w:w="578" w:type="dxa"/>
                              <w:vAlign w:val="center"/>
                            </w:tcPr>
                            <w:p w:rsidR="00872D10" w:rsidRPr="0089094E" w:rsidRDefault="00872D10" w:rsidP="00B20B16">
                              <w:pPr>
                                <w:pStyle w:val="TableContent"/>
                                <w:jc w:val="center"/>
                              </w:pPr>
                              <w:r>
                                <w:t>tPad</w:t>
                              </w:r>
                            </w:p>
                          </w:tc>
                        </w:tr>
                        <w:tr w:rsidR="00872D10" w:rsidRPr="0089094E" w:rsidTr="000E73CE">
                          <w:tc>
                            <w:tcPr>
                              <w:tcW w:w="1326" w:type="dxa"/>
                              <w:vAlign w:val="center"/>
                            </w:tcPr>
                            <w:p w:rsidR="00872D10" w:rsidRPr="0089094E" w:rsidRDefault="00872D10" w:rsidP="00C40BE3">
                              <w:pPr>
                                <w:pStyle w:val="TableContent"/>
                              </w:pPr>
                              <w:r w:rsidRPr="0089094E">
                                <w:t>Extraction</w:t>
                              </w:r>
                            </w:p>
                          </w:tc>
                          <w:tc>
                            <w:tcPr>
                              <w:tcW w:w="2972" w:type="dxa"/>
                              <w:vAlign w:val="center"/>
                            </w:tcPr>
                            <w:p w:rsidR="00872D10" w:rsidRPr="0089094E" w:rsidRDefault="00872D10" w:rsidP="00C40BE3">
                              <w:pPr>
                                <w:pStyle w:val="TableContent"/>
                              </w:pPr>
                              <w:r>
                                <w:t>Selecting words from the text for the purpose of in-document search, online search, and translation.</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B37FD">
                              <w:pPr>
                                <w:pStyle w:val="TableContent"/>
                              </w:pPr>
                              <w:r>
                                <w:t>Area/</w:t>
                              </w:r>
                              <w:r w:rsidRPr="0089094E">
                                <w:t xml:space="preserve">Scribble </w:t>
                              </w:r>
                              <w:r>
                                <w:t>Triggers</w:t>
                              </w:r>
                            </w:p>
                          </w:tc>
                          <w:tc>
                            <w:tcPr>
                              <w:tcW w:w="2972" w:type="dxa"/>
                              <w:vAlign w:val="center"/>
                            </w:tcPr>
                            <w:p w:rsidR="00872D10" w:rsidRPr="0089094E" w:rsidRDefault="00872D10" w:rsidP="00C40BE3">
                              <w:pPr>
                                <w:pStyle w:val="TableContent"/>
                              </w:pPr>
                              <w:r>
                                <w:t>Starting a video when hovering an image, and launching app when hovering a particular glyph.</w:t>
                              </w:r>
                            </w:p>
                          </w:tc>
                          <w:tc>
                            <w:tcPr>
                              <w:tcW w:w="578" w:type="dxa"/>
                              <w:vAlign w:val="center"/>
                            </w:tcPr>
                            <w:p w:rsidR="00872D10" w:rsidRPr="0089094E" w:rsidRDefault="00872D10" w:rsidP="00C40BE3">
                              <w:pPr>
                                <w:pStyle w:val="TableContent"/>
                                <w:jc w:val="center"/>
                              </w:pPr>
                              <w:r>
                                <w:t>tPad</w:t>
                              </w:r>
                            </w:p>
                          </w:tc>
                        </w:tr>
                        <w:tr w:rsidR="00872D10" w:rsidRPr="0089094E" w:rsidTr="000E73CE">
                          <w:trPr>
                            <w:trHeight w:val="72"/>
                          </w:trPr>
                          <w:tc>
                            <w:tcPr>
                              <w:tcW w:w="1326" w:type="dxa"/>
                              <w:vAlign w:val="center"/>
                            </w:tcPr>
                            <w:p w:rsidR="00872D10" w:rsidRPr="0089094E" w:rsidRDefault="00872D10" w:rsidP="00C40BE3">
                              <w:pPr>
                                <w:pStyle w:val="TableContent"/>
                              </w:pPr>
                              <w:r w:rsidRPr="0089094E">
                                <w:t>Flipping</w:t>
                              </w:r>
                            </w:p>
                          </w:tc>
                          <w:tc>
                            <w:tcPr>
                              <w:tcW w:w="2972" w:type="dxa"/>
                              <w:vAlign w:val="center"/>
                            </w:tcPr>
                            <w:p w:rsidR="00872D10" w:rsidRPr="0089094E" w:rsidRDefault="00872D10" w:rsidP="00C40BE3">
                              <w:pPr>
                                <w:pStyle w:val="TableContent"/>
                              </w:pPr>
                              <w:r>
                                <w:t>Full screen online-search of selected word, and magic-lens color filter.</w:t>
                              </w:r>
                            </w:p>
                          </w:tc>
                          <w:tc>
                            <w:tcPr>
                              <w:tcW w:w="578" w:type="dxa"/>
                              <w:vAlign w:val="center"/>
                            </w:tcPr>
                            <w:p w:rsidR="00872D10" w:rsidRPr="0089094E" w:rsidRDefault="00872D10" w:rsidP="00C40BE3">
                              <w:pPr>
                                <w:pStyle w:val="TableContent"/>
                                <w:jc w:val="center"/>
                              </w:pPr>
                              <w:r>
                                <w:t>TT</w:t>
                              </w:r>
                            </w:p>
                          </w:tc>
                        </w:tr>
                        <w:tr w:rsidR="00872D10" w:rsidRPr="0089094E" w:rsidTr="000E73CE">
                          <w:tc>
                            <w:tcPr>
                              <w:tcW w:w="1326" w:type="dxa"/>
                              <w:vAlign w:val="center"/>
                            </w:tcPr>
                            <w:p w:rsidR="00872D10" w:rsidRPr="0089094E" w:rsidRDefault="00872D10" w:rsidP="00C40BE3">
                              <w:pPr>
                                <w:pStyle w:val="TableContent"/>
                              </w:pPr>
                              <w:r w:rsidRPr="0089094E">
                                <w:t>Stacking</w:t>
                              </w:r>
                            </w:p>
                          </w:tc>
                          <w:tc>
                            <w:tcPr>
                              <w:tcW w:w="2972" w:type="dxa"/>
                              <w:vAlign w:val="center"/>
                            </w:tcPr>
                            <w:p w:rsidR="00872D10" w:rsidRPr="0089094E" w:rsidRDefault="00872D10" w:rsidP="000E73CE">
                              <w:pPr>
                                <w:pStyle w:val="TableContent"/>
                              </w:pPr>
                              <w:r>
                                <w:t>Content sharing between device</w:t>
                              </w:r>
                              <w:r w:rsidR="003C2EAB">
                                <w:t>s</w:t>
                              </w:r>
                              <w:r>
                                <w:t>.</w:t>
                              </w:r>
                            </w:p>
                          </w:tc>
                          <w:tc>
                            <w:tcPr>
                              <w:tcW w:w="578" w:type="dxa"/>
                              <w:vAlign w:val="center"/>
                            </w:tcPr>
                            <w:p w:rsidR="00872D10" w:rsidRPr="0089094E" w:rsidRDefault="00872D10" w:rsidP="00C40BE3">
                              <w:pPr>
                                <w:pStyle w:val="TableContent"/>
                                <w:keepNext/>
                                <w:jc w:val="center"/>
                              </w:pPr>
                              <w:r>
                                <w:t>tPad</w:t>
                              </w:r>
                            </w:p>
                          </w:tc>
                        </w:tr>
                      </w:tbl>
                      <w:p w:rsidR="00872D10" w:rsidRDefault="00872D10" w:rsidP="00F66561"/>
                    </w:txbxContent>
                  </v:textbox>
                </v:shape>
                <v:shape id="Text Box 13" o:spid="_x0000_s1037" type="#_x0000_t202" style="position:absolute;top:27512;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872D10" w:rsidRPr="001F0C52" w:rsidRDefault="00872D10" w:rsidP="00F66561">
                        <w:pPr>
                          <w:pStyle w:val="Beschriftung"/>
                          <w:rPr>
                            <w:noProof/>
                            <w:sz w:val="20"/>
                          </w:rPr>
                        </w:pPr>
                        <w:bookmarkStart w:id="19" w:name="_Ref352503675"/>
                        <w:r>
                          <w:t xml:space="preserve">Table </w:t>
                        </w:r>
                        <w:r>
                          <w:fldChar w:fldCharType="begin"/>
                        </w:r>
                        <w:r>
                          <w:instrText xml:space="preserve"> SEQ Table \* ARABIC </w:instrText>
                        </w:r>
                        <w:r>
                          <w:fldChar w:fldCharType="separate"/>
                        </w:r>
                        <w:r w:rsidR="007E6157">
                          <w:rPr>
                            <w:noProof/>
                          </w:rPr>
                          <w:t>1</w:t>
                        </w:r>
                        <w:r>
                          <w:fldChar w:fldCharType="end"/>
                        </w:r>
                        <w:bookmarkEnd w:id="19"/>
                        <w:r>
                          <w:t xml:space="preserve">. </w:t>
                        </w:r>
                        <w:r w:rsidRPr="000463D8">
                          <w:t>Mapping between cAR interaction techniques, active reading features and the prototypes.</w:t>
                        </w:r>
                        <w:r>
                          <w:t xml:space="preserve"> TT: Tabletop prototype.</w:t>
                        </w:r>
                      </w:p>
                    </w:txbxContent>
                  </v:textbox>
                </v:shape>
                <w10:anchorlock/>
              </v:group>
            </w:pict>
          </mc:Fallback>
        </mc:AlternateContent>
      </w:r>
    </w:p>
    <w:p w:rsidR="00237B88" w:rsidRDefault="00237B88" w:rsidP="00237B88">
      <w:pPr>
        <w:pStyle w:val="berschrift2"/>
      </w:pPr>
      <w:r>
        <w:t>Implementation Requirements</w:t>
      </w:r>
    </w:p>
    <w:p w:rsidR="00237B88" w:rsidRPr="00D22A4E" w:rsidRDefault="00A202CB" w:rsidP="00237B88">
      <w:pPr>
        <w:spacing w:after="40"/>
      </w:pPr>
      <w:proofErr w:type="gramStart"/>
      <w:r>
        <w:t>cAR</w:t>
      </w:r>
      <w:proofErr w:type="gramEnd"/>
      <w:r w:rsidR="00237B88">
        <w:t xml:space="preserve"> interaction techniques and application</w:t>
      </w:r>
      <w:r>
        <w:t>s</w:t>
      </w:r>
      <w:r w:rsidR="00237B88">
        <w:t xml:space="preserve">, </w:t>
      </w:r>
      <w:r>
        <w:t xml:space="preserve">require a hardware and software platforms that </w:t>
      </w:r>
      <w:r w:rsidR="00237B88">
        <w:t>fulfill the following requirements:</w:t>
      </w:r>
    </w:p>
    <w:p w:rsidR="00237B88" w:rsidRDefault="00237B88" w:rsidP="00FB4A09">
      <w:pPr>
        <w:spacing w:after="0"/>
      </w:pPr>
      <w:r w:rsidRPr="001E0CDB">
        <w:rPr>
          <w:b/>
        </w:rPr>
        <w:t>RQ1</w:t>
      </w:r>
      <w:r>
        <w:t xml:space="preserve"> – Registration: a cAR device should identify the object upon which it rests, and determine its position and orientation </w:t>
      </w:r>
      <w:r w:rsidR="00355863">
        <w:t xml:space="preserve">relative </w:t>
      </w:r>
      <w:r>
        <w:t xml:space="preserve">to </w:t>
      </w:r>
      <w:r w:rsidR="00355863">
        <w:t>it</w:t>
      </w:r>
      <w:r>
        <w:t xml:space="preserve">. For example, document id, page, x-y </w:t>
      </w:r>
      <w:r w:rsidR="00355863">
        <w:t>location</w:t>
      </w:r>
      <w:r>
        <w:t xml:space="preserve"> and rotation.</w:t>
      </w:r>
    </w:p>
    <w:p w:rsidR="00237B88" w:rsidRDefault="00237B88" w:rsidP="00FB4A09">
      <w:pPr>
        <w:spacing w:after="0"/>
      </w:pPr>
      <w:r w:rsidRPr="001E0CDB">
        <w:rPr>
          <w:b/>
        </w:rPr>
        <w:t>RQ2</w:t>
      </w:r>
      <w:r w:rsidR="00927D08">
        <w:t xml:space="preserve"> – Touch/</w:t>
      </w:r>
      <w:r>
        <w:t xml:space="preserve">Pen Input: a cAR device should allow </w:t>
      </w:r>
      <w:r w:rsidR="00927D08">
        <w:t xml:space="preserve">interactions with touch </w:t>
      </w:r>
      <w:r>
        <w:t>(coarse interactions like pushing buttons) and pen (fine interactions like scribbling text).</w:t>
      </w:r>
    </w:p>
    <w:p w:rsidR="00237B88" w:rsidRDefault="00237B88" w:rsidP="00FB4A09">
      <w:pPr>
        <w:spacing w:after="0"/>
      </w:pPr>
      <w:r w:rsidRPr="001E0CDB">
        <w:rPr>
          <w:b/>
        </w:rPr>
        <w:t>RQ3</w:t>
      </w:r>
      <w:r>
        <w:t xml:space="preserve"> – Dual Side Interaction: a cAR device can flip over</w:t>
      </w:r>
      <w:r w:rsidR="00927D08">
        <w:t xml:space="preserve"> and allow</w:t>
      </w:r>
      <w:r>
        <w:t xml:space="preserve"> </w:t>
      </w:r>
      <w:r w:rsidR="00927D08">
        <w:t xml:space="preserve">input and output </w:t>
      </w:r>
      <w:r>
        <w:t xml:space="preserve">on either side of the screen. </w:t>
      </w:r>
    </w:p>
    <w:p w:rsidR="00237B88" w:rsidRDefault="00237B88" w:rsidP="00FB4A09">
      <w:pPr>
        <w:spacing w:after="0"/>
      </w:pPr>
      <w:r w:rsidRPr="001E0CDB">
        <w:rPr>
          <w:b/>
        </w:rPr>
        <w:t>RQ4</w:t>
      </w:r>
      <w:r>
        <w:t xml:space="preserve"> – Device Integration: </w:t>
      </w:r>
      <w:r w:rsidR="00927D08">
        <w:t>cAR device</w:t>
      </w:r>
      <w:r w:rsidR="00A7613B">
        <w:t>s</w:t>
      </w:r>
      <w:r>
        <w:t xml:space="preserve"> should identify</w:t>
      </w:r>
      <w:r w:rsidR="00A7613B">
        <w:t xml:space="preserve"> </w:t>
      </w:r>
      <w:r>
        <w:t xml:space="preserve">and seamlessly integrate </w:t>
      </w:r>
      <w:r w:rsidR="00A7613B">
        <w:t>with other cAR devices when stacked-up.</w:t>
      </w:r>
    </w:p>
    <w:p w:rsidR="00CE3773" w:rsidRDefault="00237B88" w:rsidP="00237B88">
      <w:pPr>
        <w:spacing w:after="40"/>
      </w:pPr>
      <w:r w:rsidRPr="001E0CDB">
        <w:rPr>
          <w:b/>
        </w:rPr>
        <w:lastRenderedPageBreak/>
        <w:t>RQ5</w:t>
      </w:r>
      <w:r>
        <w:t xml:space="preserve"> – Object Model: An object model for the augmented object should exist, containing meta-data for the cAR device to interpret its current location (frame of reference, orientation, and contents).</w:t>
      </w:r>
    </w:p>
    <w:p w:rsidR="00CE3773" w:rsidRDefault="00CE3773" w:rsidP="00CE3773">
      <w:pPr>
        <w:pStyle w:val="berschrift1"/>
      </w:pPr>
      <w:r>
        <w:t>Tabletop Prototype</w:t>
      </w:r>
    </w:p>
    <w:p w:rsidR="00CE3773" w:rsidRDefault="00CE3773" w:rsidP="00CE3773">
      <w:r>
        <w:t xml:space="preserve">We built a tabletop prototype to support </w:t>
      </w:r>
      <w:r w:rsidR="003C2EAB">
        <w:t xml:space="preserve">our </w:t>
      </w:r>
      <w:r>
        <w:t>design process by allowing fast</w:t>
      </w:r>
      <w:r w:rsidR="003C2EAB">
        <w:t xml:space="preserve"> </w:t>
      </w:r>
      <w:r>
        <w:t>prototyping and</w:t>
      </w:r>
      <w:r w:rsidR="003C2EAB">
        <w:t xml:space="preserve"> testing of design alternatives </w:t>
      </w:r>
      <w:r>
        <w:t>without the technological limitations of a high-fidelity prototype.</w:t>
      </w:r>
    </w:p>
    <w:p w:rsidR="00CE3773" w:rsidRDefault="00CE3773" w:rsidP="00CE3773">
      <w:r>
        <w:t xml:space="preserve">Conceptually, the physical documents (books or sheets of paper) are substituted with the interactive surface of the tabletop which also provides touch input capabilities (RQ2). The cAR device itself is simulated by a transparent </w:t>
      </w:r>
      <w:r w:rsidR="003C2EAB">
        <w:t>square</w:t>
      </w:r>
      <w:r w:rsidR="00B950A6">
        <w:t xml:space="preserve"> </w:t>
      </w:r>
      <w:r>
        <w:t xml:space="preserve">that is spatially tracked on the tabletop via fiducial markers (RQ1). Different markers on both sides enable flipping (RQ3). A document viewer shows </w:t>
      </w:r>
      <w:r w:rsidR="00B950A6">
        <w:t xml:space="preserve">the </w:t>
      </w:r>
      <w:r>
        <w:t>document</w:t>
      </w:r>
      <w:r w:rsidR="00B950A6">
        <w:t xml:space="preserve"> to augment</w:t>
      </w:r>
      <w:r>
        <w:t>, aligns the created content to the actual page, and extracts the words users tap on for further interaction (RQ5). The UI for the simulated device is shown at the location and orientation of the</w:t>
      </w:r>
      <w:r w:rsidR="00B950A6">
        <w:t xml:space="preserve"> probe</w:t>
      </w:r>
      <w:r>
        <w:t>, giving the impression of a translucent display that can be moved freely on top of a document.</w:t>
      </w:r>
    </w:p>
    <w:p w:rsidR="00CE3773" w:rsidRDefault="00CE3773" w:rsidP="00CE3773">
      <w:pPr>
        <w:pStyle w:val="berschrift2"/>
      </w:pPr>
      <w:r>
        <w:t>Implementation</w:t>
      </w:r>
    </w:p>
    <w:p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7E6157">
        <w:t xml:space="preserve">Figure </w:t>
      </w:r>
      <w:r w:rsidR="007E6157">
        <w:rPr>
          <w:noProof/>
        </w:rPr>
        <w:t>3</w:t>
      </w:r>
      <w:r w:rsidR="00774423">
        <w:fldChar w:fldCharType="end"/>
      </w:r>
      <w:r>
        <w:t xml:space="preserve">. We attached Microsoft ByteTags to a 7” acrylic glass </w:t>
      </w:r>
      <w:r w:rsidR="00774423">
        <w:t>probe</w:t>
      </w:r>
      <w:r>
        <w:t xml:space="preserve"> using IR reflective foil to minimize obtrusiveness.</w:t>
      </w:r>
    </w:p>
    <w:p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7E6157">
        <w:t xml:space="preserve">Figure </w:t>
      </w:r>
      <w:r w:rsidR="007E6157">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7E6157">
        <w:t xml:space="preserve">Figure </w:t>
      </w:r>
      <w:r w:rsidR="007E6157">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7E6157">
        <w:t xml:space="preserve">Figure </w:t>
      </w:r>
      <w:r w:rsidR="007E6157">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7E6157">
        <w:t xml:space="preserve">Figure </w:t>
      </w:r>
      <w:r w:rsidR="007E6157">
        <w:rPr>
          <w:noProof/>
        </w:rPr>
        <w:t>3</w:t>
      </w:r>
      <w:r>
        <w:fldChar w:fldCharType="end"/>
      </w:r>
      <w:r>
        <w:t>C).</w:t>
      </w:r>
      <w:r w:rsidR="00D0773B" w:rsidRPr="00D0773B">
        <w:rPr>
          <w:noProof/>
          <w:lang w:val="en-CA" w:eastAsia="en-CA"/>
        </w:rPr>
        <w:t xml:space="preserve"> </w:t>
      </w:r>
    </w:p>
    <w:p w:rsidR="00CE3773" w:rsidRDefault="00CE3773" w:rsidP="00CE3773">
      <w:pPr>
        <w:pStyle w:val="berschrift3"/>
      </w:pPr>
      <w:r>
        <w:t>Limitations</w:t>
      </w:r>
    </w:p>
    <w:p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which limits the real experience of a transparent device like color blending or limited color profiles</w:t>
      </w:r>
      <w:r w:rsidR="003C2EAB">
        <w:t xml:space="preserve"> [</w:t>
      </w:r>
      <w:r w:rsidR="003C2EAB">
        <w:fldChar w:fldCharType="begin"/>
      </w:r>
      <w:r w:rsidR="003C2EAB">
        <w:instrText xml:space="preserve"> REF _Ref377657828 \r \h </w:instrText>
      </w:r>
      <w:r w:rsidR="003C2EAB">
        <w:fldChar w:fldCharType="separate"/>
      </w:r>
      <w:r w:rsidR="007E6157">
        <w:t>31</w:t>
      </w:r>
      <w:r w:rsidR="003C2EAB">
        <w:fldChar w:fldCharType="end"/>
      </w:r>
      <w:r w:rsidR="003C2EAB">
        <w:t>]</w:t>
      </w:r>
      <w:r w:rsidR="006D2E85">
        <w:t xml:space="preserve">. Moreover, the tabletop </w:t>
      </w:r>
      <w:r>
        <w:t xml:space="preserve">cannot accurately simulate the haptics of working with real paper or other physical objects. Finally, </w:t>
      </w:r>
      <w:r w:rsidR="006D2E85">
        <w:t xml:space="preserve">the </w:t>
      </w:r>
      <w:r>
        <w:t>prototype does not support device integration (</w:t>
      </w:r>
      <w:r w:rsidRPr="0090587A">
        <w:rPr>
          <w:i/>
        </w:rPr>
        <w:t>stacking</w:t>
      </w:r>
      <w:r>
        <w:t xml:space="preserve"> - RQ4).</w:t>
      </w:r>
      <w:r w:rsidR="006E53CC">
        <w:t xml:space="preserve"> </w:t>
      </w:r>
      <w:r w:rsidR="006D2E85">
        <w:t>Nonetheless</w:t>
      </w:r>
      <w:r w:rsidR="006E53CC">
        <w:t xml:space="preserve">, the benefits of using such a quick form of </w:t>
      </w:r>
      <w:r w:rsidR="006D2E85">
        <w:t xml:space="preserve">prototyping helped us to </w:t>
      </w:r>
      <w:r w:rsidR="003C2EAB">
        <w:t xml:space="preserve">gather user feedback </w:t>
      </w:r>
      <w:r w:rsidR="006E53CC">
        <w:t xml:space="preserve">and </w:t>
      </w:r>
      <w:r w:rsidR="006D2E85">
        <w:t>improve</w:t>
      </w:r>
      <w:r w:rsidR="006E53CC">
        <w:t xml:space="preserve"> </w:t>
      </w:r>
      <w:r w:rsidR="006D2E85">
        <w:t xml:space="preserve">the design </w:t>
      </w:r>
      <w:r w:rsidR="006E53CC">
        <w:t>of cAR techniques.</w:t>
      </w:r>
      <w:r w:rsidR="00CB37FD" w:rsidRPr="00CB37FD">
        <w:rPr>
          <w:noProof/>
          <w:lang w:val="en-CA" w:eastAsia="en-CA"/>
        </w:rPr>
        <w:t xml:space="preserve"> </w:t>
      </w:r>
    </w:p>
    <w:p w:rsidR="00CE3773" w:rsidRDefault="00CE3773" w:rsidP="00CE3773">
      <w:pPr>
        <w:pStyle w:val="berschrift2"/>
      </w:pPr>
      <w:r>
        <w:lastRenderedPageBreak/>
        <w:t>User Feedback</w:t>
      </w:r>
    </w:p>
    <w:p w:rsidR="00CE3773" w:rsidRDefault="003C2EAB" w:rsidP="00CE3773">
      <w:r>
        <w:t>We</w:t>
      </w:r>
      <w:r w:rsidR="00C40BE3">
        <w:t xml:space="preserve"> gather</w:t>
      </w:r>
      <w:r>
        <w:t>ed</w:t>
      </w:r>
      <w:r w:rsidR="00C40BE3">
        <w:t xml:space="preserve"> early user feedback</w:t>
      </w:r>
      <w:r w:rsidR="006D2E85">
        <w:t xml:space="preserve"> on cAR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r>
        <w:t xml:space="preserve">cAR and active reading, a researcher demonstrate the interaction techniques and participants </w:t>
      </w:r>
      <w:r w:rsidR="00C40BE3">
        <w:t xml:space="preserve">had the chance to try out the system. The session consisted of a semi-structured interview </w:t>
      </w:r>
      <w:r>
        <w:t>(~</w:t>
      </w:r>
      <w:r w:rsidR="00C40BE3">
        <w:t>30 minutes</w:t>
      </w:r>
      <w:r>
        <w:t>) where participants could use the prototype while answering questions</w:t>
      </w:r>
      <w:r w:rsidR="00C40BE3">
        <w:t>.</w:t>
      </w:r>
    </w:p>
    <w:p w:rsidR="00CE3773" w:rsidRDefault="00CE3773" w:rsidP="00CE3773">
      <w:pPr>
        <w:pStyle w:val="berschrift3"/>
      </w:pPr>
      <w:proofErr w:type="gramStart"/>
      <w:r>
        <w:t>cAR</w:t>
      </w:r>
      <w:proofErr w:type="gramEnd"/>
      <w:r>
        <w:t xml:space="preserve"> and Interaction Techniques</w:t>
      </w:r>
    </w:p>
    <w:p w:rsidR="00CE3773" w:rsidRDefault="00CE3773" w:rsidP="00CE3773">
      <w:r>
        <w:t xml:space="preserve">In general </w:t>
      </w:r>
      <w:r w:rsidR="003C2EAB">
        <w:t>participants</w:t>
      </w:r>
      <w:r>
        <w:t xml:space="preserve"> appreciated the cAR concept and its </w:t>
      </w:r>
      <w:r w:rsidR="003C2EAB">
        <w:t xml:space="preserve">usage for </w:t>
      </w:r>
      <w:r>
        <w:t xml:space="preserve">active reading. </w:t>
      </w:r>
      <w:r w:rsidR="003C2EAB">
        <w:t xml:space="preserve">Participants </w:t>
      </w:r>
      <w:r>
        <w:t xml:space="preserve">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t>.</w:t>
      </w:r>
    </w:p>
    <w:p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the possibilities offered by content </w:t>
      </w:r>
      <w:r w:rsidRPr="00F37248">
        <w:rPr>
          <w:i/>
        </w:rPr>
        <w:t>extraction</w:t>
      </w:r>
      <w:r>
        <w:t xml:space="preserve">, and suggested other usages like translation and social media sharing. On the other hand, </w:t>
      </w:r>
      <w:r w:rsidRPr="00D21D2B">
        <w:rPr>
          <w:i/>
        </w:rPr>
        <w:t>flipping</w:t>
      </w:r>
      <w:r>
        <w:t xml:space="preserve"> received mixed reactions. It was perceived to be laborious by six of the participants. This may have been influenced by the form factor and limitations of the prototype</w:t>
      </w:r>
      <w:r w:rsidR="00975905">
        <w:t>, and</w:t>
      </w:r>
      <w:r>
        <w:t xml:space="preserve"> further emphasizes the need for careful mapping between interaction techniques and application tasks. Thus, complicated gestures should be used only for complex mode switches or rare tasks.</w:t>
      </w:r>
    </w:p>
    <w:p w:rsidR="00CE3773" w:rsidRDefault="00CE3773" w:rsidP="00CE3773">
      <w:pPr>
        <w:pStyle w:val="berschrift3"/>
      </w:pPr>
      <w:r>
        <w:t>Active Reading Support</w:t>
      </w:r>
    </w:p>
    <w:p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or preferred techniques similar to PDF readers like word-based marking and comment boxes 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when used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7E6157">
        <w:rPr>
          <w:lang w:val="en-CA"/>
        </w:rPr>
        <w:t>25</w:t>
      </w:r>
      <w:r w:rsidR="00975905">
        <w:rPr>
          <w:lang w:val="en-CA"/>
        </w:rPr>
        <w:fldChar w:fldCharType="end"/>
      </w:r>
      <w:r w:rsidR="00E61ECF">
        <w:rPr>
          <w:lang w:val="en-CA"/>
        </w:rPr>
        <w:t xml:space="preserve">]. </w:t>
      </w:r>
      <w:r>
        <w:t xml:space="preserve">Two participants mentioned the importance of keeping track of where annotations are, </w:t>
      </w:r>
      <w:r w:rsidR="00975905">
        <w:t xml:space="preserve">pointing to </w:t>
      </w:r>
      <w:r>
        <w:t xml:space="preserve">the need for overviews of the </w:t>
      </w:r>
      <w:r w:rsidR="00975905">
        <w:t xml:space="preserve">digital </w:t>
      </w:r>
      <w:r>
        <w:t xml:space="preserve">content </w:t>
      </w:r>
      <w:r w:rsidR="00975905">
        <w:t xml:space="preserve">and </w:t>
      </w:r>
      <w:r>
        <w:t xml:space="preserve">off-screen </w:t>
      </w:r>
      <w:r w:rsidR="009A3F1B">
        <w:t>markers. Finally, users frequen</w:t>
      </w:r>
      <w:r>
        <w:t>tly 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rsidR="00CE3773" w:rsidRDefault="00CE3773" w:rsidP="00CE3773">
      <w:r>
        <w:t>Six users especially liked the concept of linking text and pictures in the physical document to additional media (e.g., videos) or metadata (e.g., reference list entries). Users proposed translating individual words or looking up terms in an online encyclopedia, even before they were shown this feature, thinking of it as “convenient” and “quite cool”. Hence, this feature should be considered essential. Moreover, c</w:t>
      </w:r>
      <w:r w:rsidRPr="00EE7C96">
        <w:t>ompletely replacing con</w:t>
      </w:r>
      <w:r>
        <w:t>tent was also well received. Four participants mentioned zooming text for reading assistance as a useful feature, half of the participants also proposed automatic translation of the text under the device. However, this contradicts the notion of see-through augmentation.</w:t>
      </w:r>
    </w:p>
    <w:p w:rsidR="00CE3773" w:rsidRDefault="00CE3773" w:rsidP="00CE3773">
      <w:pPr>
        <w:pStyle w:val="berschrift3"/>
      </w:pPr>
      <w:r>
        <w:t>Other Feedback</w:t>
      </w:r>
    </w:p>
    <w:p w:rsidR="00237B88" w:rsidRPr="00E7660D" w:rsidRDefault="00CE3773" w:rsidP="00E7660D">
      <w:r>
        <w:t xml:space="preserve">Participants also mentioned the offset and a possible loss of context when working through the device due to its thickness and border frame. Finally, several users mentioned the flexibility of paper as a problem when combined with the inflexible prototype. </w:t>
      </w:r>
      <w:r>
        <w:lastRenderedPageBreak/>
        <w:t>This is aggravated when the user hold</w:t>
      </w:r>
      <w:r w:rsidR="0071329B">
        <w:t>s</w:t>
      </w:r>
      <w:r>
        <w:t xml:space="preserve"> the device and a paper stack in the same hand. Working on a desk or other surface, like three users suggested, would eliminate this problem. </w:t>
      </w:r>
    </w:p>
    <w:p w:rsidR="009A3F1B" w:rsidRPr="00AA5ACC" w:rsidRDefault="005B6F29" w:rsidP="009A3F1B">
      <w:pPr>
        <w:pStyle w:val="berschrift1"/>
      </w:pPr>
      <w:proofErr w:type="gramStart"/>
      <w:r>
        <w:t>t</w:t>
      </w:r>
      <w:r w:rsidR="009A3F1B">
        <w:t>Pad</w:t>
      </w:r>
      <w:proofErr w:type="gramEnd"/>
      <w:r w:rsidR="009A3F1B">
        <w:t xml:space="preserve"> Prototype</w:t>
      </w:r>
    </w:p>
    <w:p w:rsidR="009A3F1B" w:rsidRDefault="009A3F1B" w:rsidP="009A3F1B">
      <w:r>
        <w:t xml:space="preserve">Our second prototype, the </w:t>
      </w:r>
      <w:r w:rsidR="00775899">
        <w:rPr>
          <w:i/>
        </w:rPr>
        <w:t>t</w:t>
      </w:r>
      <w:r w:rsidR="008A4561">
        <w:rPr>
          <w:i/>
        </w:rPr>
        <w:t>Pad</w:t>
      </w:r>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cAR device.</w:t>
      </w:r>
    </w:p>
    <w:p w:rsidR="009A3F1B" w:rsidRDefault="009A3F1B" w:rsidP="009A3F1B">
      <w:r>
        <w:t>Our prototype uses a</w:t>
      </w:r>
      <w:r w:rsidR="00775899">
        <w:t xml:space="preserve"> semi-transparent 7 inch</w:t>
      </w:r>
      <w:r>
        <w:t xml:space="preserve"> LCD display on top o</w:t>
      </w:r>
      <w:r w:rsidR="00775899">
        <w:t>f a light table. T</w:t>
      </w:r>
      <w:r>
        <w:t xml:space="preserve">he documents to augment are printed single sided on white paper. </w:t>
      </w:r>
      <w:r w:rsidR="008A4561">
        <w:t xml:space="preserve">The light table acted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t>e use</w:t>
      </w:r>
      <w:r w:rsidR="0071329B">
        <w:t>d</w:t>
      </w:r>
      <w:r>
        <w:t xml:space="preserve"> a</w:t>
      </w:r>
      <w:r w:rsidR="00775899">
        <w:t>n overhead</w:t>
      </w:r>
      <w:r>
        <w:t xml:space="preserve"> camera attached to the display for registra</w:t>
      </w:r>
      <w:r w:rsidR="0071329B">
        <w:t>-</w:t>
      </w:r>
      <w:r>
        <w:t xml:space="preserve">tion (RQ1). A touch-overlay </w:t>
      </w:r>
      <w:r w:rsidR="00775899">
        <w:t xml:space="preserve">supports </w:t>
      </w:r>
      <w:r>
        <w:t xml:space="preserve">touch and pen input (RQ2), an accelerometer </w:t>
      </w:r>
      <w:r w:rsidR="00775899">
        <w:t>enable</w:t>
      </w:r>
      <w:r w:rsidR="0071329B">
        <w:t>s</w:t>
      </w:r>
      <w:r w:rsidR="00775899">
        <w:t xml:space="preserve"> flipping (RQ3) </w:t>
      </w:r>
      <w:r>
        <w:t xml:space="preserve">and magnetic sensors enable device integration (RQ4). The </w:t>
      </w:r>
      <w:r w:rsidR="00775899">
        <w:t>t</w:t>
      </w:r>
      <w:r w:rsidR="008A4561">
        <w:t xml:space="preserve">Pad </w:t>
      </w:r>
      <w:r>
        <w:t xml:space="preserve">runtime holds a PDF version of the document </w:t>
      </w:r>
      <w:r w:rsidR="00775899">
        <w:t xml:space="preserve">and </w:t>
      </w:r>
      <w:r>
        <w:t>meta-data as object model</w:t>
      </w:r>
      <w:r w:rsidR="0071329B">
        <w:t>s</w:t>
      </w:r>
      <w:r>
        <w:t xml:space="preserve"> (RQ5). </w:t>
      </w:r>
    </w:p>
    <w:p w:rsidR="00137463" w:rsidRDefault="009A3F1B" w:rsidP="009A3F1B">
      <w:r>
        <w:fldChar w:fldCharType="begin"/>
      </w:r>
      <w:r>
        <w:instrText xml:space="preserve"> REF _Ref352145160 \h </w:instrText>
      </w:r>
      <w:r>
        <w:fldChar w:fldCharType="separate"/>
      </w:r>
      <w:r w:rsidR="007E6157">
        <w:t xml:space="preserve">Figure </w:t>
      </w:r>
      <w:r w:rsidR="007E6157">
        <w:rPr>
          <w:noProof/>
        </w:rPr>
        <w:t>4</w:t>
      </w:r>
      <w:r>
        <w:fldChar w:fldCharType="end"/>
      </w:r>
      <w:r>
        <w:t xml:space="preserve"> shows the </w:t>
      </w:r>
      <w:r w:rsidR="00E46CB3">
        <w:t>t</w:t>
      </w:r>
      <w:r w:rsidR="008A4561">
        <w:t xml:space="preserve">Pad </w:t>
      </w:r>
      <w:r>
        <w:t xml:space="preserve">prototype (top). The </w:t>
      </w:r>
      <w:r w:rsidR="008A4561">
        <w:t xml:space="preserve">device </w:t>
      </w:r>
      <w:r>
        <w:t xml:space="preserve">runtime is designed as an application container with an application launcher (DashboardApp), a general purpose application (CalculatorApp), and a cAR application for active reading (ActiveReader). On startup, the DashboardApp lists the installed applications for the user to select. </w:t>
      </w:r>
    </w:p>
    <w:p w:rsidR="009A3F1B" w:rsidRDefault="00137463" w:rsidP="009A3F1B">
      <w:r>
        <w:rPr>
          <w:noProof/>
          <w:lang w:val="de-DE" w:eastAsia="de-DE"/>
        </w:rPr>
        <mc:AlternateContent>
          <mc:Choice Requires="wpg">
            <w:drawing>
              <wp:inline distT="0" distB="0" distL="0" distR="0" wp14:anchorId="19D156B2" wp14:editId="0EF7B692">
                <wp:extent cx="3067685" cy="3312160"/>
                <wp:effectExtent l="0" t="0" r="0" b="2540"/>
                <wp:docPr id="7" name="Group 7"/>
                <wp:cNvGraphicFramePr/>
                <a:graphic xmlns:a="http://schemas.openxmlformats.org/drawingml/2006/main">
                  <a:graphicData uri="http://schemas.microsoft.com/office/word/2010/wordprocessingGroup">
                    <wpg:wgp>
                      <wpg:cNvGrpSpPr/>
                      <wpg:grpSpPr>
                        <a:xfrm>
                          <a:off x="0" y="0"/>
                          <a:ext cx="3067685" cy="3312160"/>
                          <a:chOff x="0" y="716600"/>
                          <a:chExt cx="3067685" cy="3313266"/>
                        </a:xfrm>
                      </wpg:grpSpPr>
                      <wps:wsp>
                        <wps:cNvPr id="8" name="Text Box 8"/>
                        <wps:cNvSpPr txBox="1"/>
                        <wps:spPr>
                          <a:xfrm>
                            <a:off x="0" y="3766928"/>
                            <a:ext cx="3067685" cy="262938"/>
                          </a:xfrm>
                          <a:prstGeom prst="rect">
                            <a:avLst/>
                          </a:prstGeom>
                          <a:solidFill>
                            <a:prstClr val="white"/>
                          </a:solidFill>
                          <a:ln>
                            <a:noFill/>
                          </a:ln>
                          <a:effectLst/>
                        </wps:spPr>
                        <wps:txbx>
                          <w:txbxContent>
                            <w:p w:rsidR="00872D10" w:rsidRPr="005C1460" w:rsidRDefault="00872D10" w:rsidP="00137463">
                              <w:pPr>
                                <w:pStyle w:val="Beschriftung"/>
                                <w:rPr>
                                  <w:noProof/>
                                  <w:sz w:val="20"/>
                                </w:rPr>
                              </w:pPr>
                              <w:bookmarkStart w:id="20" w:name="_Ref352145160"/>
                              <w:r>
                                <w:t xml:space="preserve">Figure </w:t>
                              </w:r>
                              <w:r>
                                <w:fldChar w:fldCharType="begin"/>
                              </w:r>
                              <w:r>
                                <w:instrText xml:space="preserve"> SEQ Figure \* ARABIC </w:instrText>
                              </w:r>
                              <w:r>
                                <w:fldChar w:fldCharType="separate"/>
                              </w:r>
                              <w:r w:rsidR="007E6157">
                                <w:rPr>
                                  <w:noProof/>
                                </w:rPr>
                                <w:t>4</w:t>
                              </w:r>
                              <w:r>
                                <w:fldChar w:fldCharType="end"/>
                              </w:r>
                              <w:bookmarkEnd w:id="20"/>
                              <w:r>
                                <w:t>. Top – tPad system components. Bottom – tPad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inline>
            </w:drawing>
          </mc:Choice>
          <mc:Fallback>
            <w:pict>
              <v:group w14:anchorId="19D156B2" id="Group 7" o:spid="_x0000_s1038" style="width:241.55pt;height:260.8pt;mso-position-horizontal-relative:char;mso-position-vertical-relative:line" coordorigin=",7166" coordsize="30676,33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">
                <v:shape id="Text Box 8" o:spid="_x0000_s1039" type="#_x0000_t202" style="position:absolute;top:37669;width:30676;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872D10" w:rsidRPr="005C1460" w:rsidRDefault="00872D10" w:rsidP="00137463">
                        <w:pPr>
                          <w:pStyle w:val="Beschriftung"/>
                          <w:rPr>
                            <w:noProof/>
                            <w:sz w:val="20"/>
                          </w:rPr>
                        </w:pPr>
                        <w:bookmarkStart w:id="21" w:name="_Ref352145160"/>
                        <w:r>
                          <w:t xml:space="preserve">Figure </w:t>
                        </w:r>
                        <w:r>
                          <w:fldChar w:fldCharType="begin"/>
                        </w:r>
                        <w:r>
                          <w:instrText xml:space="preserve"> SEQ Figure \* ARABIC </w:instrText>
                        </w:r>
                        <w:r>
                          <w:fldChar w:fldCharType="separate"/>
                        </w:r>
                        <w:r w:rsidR="007E6157">
                          <w:rPr>
                            <w:noProof/>
                          </w:rPr>
                          <w:t>4</w:t>
                        </w:r>
                        <w:r>
                          <w:fldChar w:fldCharType="end"/>
                        </w:r>
                        <w:bookmarkEnd w:id="21"/>
                        <w:r>
                          <w:t>. Top – tPad system components. Bottom – tPad at runtime: scribbles, lock-in function and off-screen markers.</w:t>
                        </w:r>
                      </w:p>
                    </w:txbxContent>
                  </v:textbox>
                </v:shape>
                <v:shape id="Picture 9" o:spid="_x0000_s1040"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6" o:title=""/>
                  <v:path arrowok="t"/>
                </v:shape>
                <w10:anchorlock/>
              </v:group>
            </w:pict>
          </mc:Fallback>
        </mc:AlternateContent>
      </w:r>
    </w:p>
    <w:p w:rsidR="009A3F1B" w:rsidRDefault="009A3F1B" w:rsidP="009A3F1B">
      <w:r>
        <w:t xml:space="preserve">The ActiveReader </w:t>
      </w:r>
      <w:r w:rsidR="0071329B">
        <w:t xml:space="preserve">application </w:t>
      </w:r>
      <w:r>
        <w:t xml:space="preserve">supports all the features listed in </w:t>
      </w:r>
      <w:r>
        <w:fldChar w:fldCharType="begin"/>
      </w:r>
      <w:r>
        <w:instrText xml:space="preserve"> REF _Ref352503675 \h </w:instrText>
      </w:r>
      <w:r>
        <w:fldChar w:fldCharType="separate"/>
      </w:r>
      <w:r w:rsidR="007E6157">
        <w:t xml:space="preserve">Table </w:t>
      </w:r>
      <w:r w:rsidR="007E6157">
        <w:rPr>
          <w:noProof/>
        </w:rPr>
        <w:t>1</w:t>
      </w:r>
      <w:r>
        <w:fldChar w:fldCharType="end"/>
      </w:r>
      <w:r>
        <w:t>, except flipping due to the camera</w:t>
      </w:r>
      <w:r w:rsidR="00E46CB3" w:rsidRPr="00E46CB3">
        <w:t xml:space="preserve"> </w:t>
      </w:r>
      <w:r w:rsidR="00E46CB3">
        <w:t>protrusion</w:t>
      </w:r>
      <w:r>
        <w:t xml:space="preserve">. The tPad includes a soft-keyboard to support text entry, and uses </w:t>
      </w:r>
      <w:r w:rsidRPr="003F33BB">
        <w:rPr>
          <w:i/>
        </w:rPr>
        <w:t>rotation</w:t>
      </w:r>
      <w:r>
        <w:t xml:space="preserve"> to co</w:t>
      </w:r>
      <w:r w:rsidR="00E46CB3">
        <w:t>ntrol opacity and zooming</w:t>
      </w:r>
      <w:r>
        <w:t xml:space="preserve">. When presented with the </w:t>
      </w:r>
      <w:r w:rsidR="0071329B">
        <w:t>settings</w:t>
      </w:r>
      <w:r>
        <w:t xml:space="preserve"> screen, the user rotate</w:t>
      </w:r>
      <w:r w:rsidR="00E46CB3">
        <w:t>s</w:t>
      </w:r>
      <w:r>
        <w:t xml:space="preserve"> the </w:t>
      </w:r>
      <w:r w:rsidR="00E46CB3">
        <w:t>t</w:t>
      </w:r>
      <w:r w:rsidR="008A4561">
        <w:t xml:space="preserve">Pad </w:t>
      </w:r>
      <w:r>
        <w:t xml:space="preserve">to control the transparency of the </w:t>
      </w:r>
      <w:r w:rsidR="00E46CB3">
        <w:rPr>
          <w:lang w:val="en-CA"/>
        </w:rPr>
        <w:t>digital content</w:t>
      </w:r>
      <w:r>
        <w:t xml:space="preserve">. Users can also zoom into the virtual layer to “create” more space for scribbles. The </w:t>
      </w:r>
      <w:r w:rsidR="008A4561">
        <w:t xml:space="preserve">device </w:t>
      </w:r>
      <w:r w:rsidR="00E46CB3">
        <w:t xml:space="preserve">uses </w:t>
      </w:r>
      <w:r>
        <w:t xml:space="preserve">off-screen markers to indicate the location of </w:t>
      </w:r>
      <w:r w:rsidR="00E46CB3">
        <w:t xml:space="preserve">off-screen anchored </w:t>
      </w:r>
      <w:r>
        <w:t xml:space="preserve">content. </w:t>
      </w:r>
    </w:p>
    <w:p w:rsidR="009A3F1B" w:rsidRDefault="00DD74C5" w:rsidP="009A3F1B">
      <w:r>
        <w:t xml:space="preserve">The tPad supports the </w:t>
      </w:r>
      <w:r w:rsidR="009A3F1B" w:rsidRPr="00310257">
        <w:rPr>
          <w:i/>
        </w:rPr>
        <w:t>orientation</w:t>
      </w:r>
      <w:r w:rsidR="009A3F1B">
        <w:t xml:space="preserve"> and </w:t>
      </w:r>
      <w:r w:rsidR="009A3F1B" w:rsidRPr="00310257">
        <w:rPr>
          <w:i/>
        </w:rPr>
        <w:t>freezing</w:t>
      </w:r>
      <w:r>
        <w:t xml:space="preserve"> interaction techniques</w:t>
      </w:r>
      <w:r w:rsidR="009A3F1B">
        <w:t>. For orientation the ActiveReader re</w:t>
      </w:r>
      <w:r>
        <w:t>locates</w:t>
      </w:r>
      <w:r w:rsidR="009A3F1B">
        <w:t xml:space="preserve"> its menus according to the text flow, so that the menus are away from the main reading and interaction area. This strategy reduces the presence of fingers and stylus in the image captured.</w:t>
      </w:r>
      <w:r w:rsidR="0071329B">
        <w:t xml:space="preserve"> Reducing the </w:t>
      </w:r>
      <w:r w:rsidR="0071329B">
        <w:lastRenderedPageBreak/>
        <w:t xml:space="preserve">number of fingers, stylus and display content captured by the overhead camera is important because they reduce the success rate of the feature-based registration process </w:t>
      </w:r>
      <w:r w:rsidR="0071329B" w:rsidRPr="00BB67F2">
        <w:rPr>
          <w:rFonts w:eastAsia="CMBX10" w:cs="CMBX10"/>
        </w:rPr>
        <w:t>(</w:t>
      </w:r>
      <w:r w:rsidR="0071329B">
        <w:rPr>
          <w:rFonts w:eastAsia="CMBX10" w:cs="CMBX10"/>
        </w:rPr>
        <w:t xml:space="preserve">see section </w:t>
      </w:r>
      <w:r w:rsidR="0071329B">
        <w:rPr>
          <w:rFonts w:eastAsia="CMBX10" w:cs="CMBX10"/>
        </w:rPr>
        <w:fldChar w:fldCharType="begin"/>
      </w:r>
      <w:r w:rsidR="0071329B">
        <w:rPr>
          <w:rFonts w:eastAsia="CMBX10" w:cs="CMBX10"/>
        </w:rPr>
        <w:instrText xml:space="preserve"> REF _Ref377934851 \r \h </w:instrText>
      </w:r>
      <w:r w:rsidR="0071329B">
        <w:rPr>
          <w:rFonts w:eastAsia="CMBX10" w:cs="CMBX10"/>
        </w:rPr>
      </w:r>
      <w:r w:rsidR="0071329B">
        <w:rPr>
          <w:rFonts w:eastAsia="CMBX10" w:cs="CMBX10"/>
        </w:rPr>
        <w:fldChar w:fldCharType="separate"/>
      </w:r>
      <w:r w:rsidR="007E6157">
        <w:rPr>
          <w:rFonts w:eastAsia="CMBX10" w:cs="CMBX10"/>
        </w:rPr>
        <w:t>7.1.2</w:t>
      </w:r>
      <w:r w:rsidR="0071329B">
        <w:rPr>
          <w:rFonts w:eastAsia="CMBX10" w:cs="CMBX10"/>
        </w:rPr>
        <w:fldChar w:fldCharType="end"/>
      </w:r>
      <w:r w:rsidR="0071329B">
        <w:rPr>
          <w:rFonts w:eastAsia="CMBX10" w:cs="CMBX10"/>
        </w:rPr>
        <w:t>)</w:t>
      </w:r>
      <w:r w:rsidR="0071329B">
        <w:t>. In other functionality u</w:t>
      </w:r>
      <w:r w:rsidR="009A3F1B">
        <w:t xml:space="preserve">sers can </w:t>
      </w:r>
      <w:r w:rsidR="009A3F1B" w:rsidRPr="0071329B">
        <w:rPr>
          <w:i/>
        </w:rPr>
        <w:t>freeze</w:t>
      </w:r>
      <w:r w:rsidR="009A3F1B">
        <w:t xml:space="preserve"> the </w:t>
      </w:r>
      <w:r>
        <w:t>t</w:t>
      </w:r>
      <w:r w:rsidR="008377F8">
        <w:t>Pad</w:t>
      </w:r>
      <w:r w:rsidR="009A3F1B">
        <w:t xml:space="preserve"> on a particular location and the </w:t>
      </w:r>
      <w:r w:rsidR="0071329B">
        <w:t xml:space="preserve">actual </w:t>
      </w:r>
      <w:r w:rsidR="009A3F1B">
        <w:t xml:space="preserve">digital content will remain </w:t>
      </w:r>
      <w:r w:rsidR="0071329B">
        <w:t xml:space="preserve">visible </w:t>
      </w:r>
      <w:r w:rsidR="009A3F1B">
        <w:t xml:space="preserve">regardless of the </w:t>
      </w:r>
      <w:r w:rsidR="008377F8">
        <w:t>device’s</w:t>
      </w:r>
      <w:r w:rsidR="009A3F1B">
        <w:t xml:space="preserve"> movements; a user could then move to a different page or pass the </w:t>
      </w:r>
      <w:r w:rsidR="008377F8">
        <w:t xml:space="preserve">device </w:t>
      </w:r>
      <w:r w:rsidR="009A3F1B">
        <w:t>to another person while having the digital content visible at that particular location.</w:t>
      </w:r>
    </w:p>
    <w:p w:rsidR="009A3F1B" w:rsidRDefault="009A3F1B" w:rsidP="009A3F1B">
      <w:r>
        <w:t xml:space="preserve">The </w:t>
      </w:r>
      <w:r w:rsidR="00E46CB3">
        <w:t>t</w:t>
      </w:r>
      <w:r w:rsidR="008377F8">
        <w:t xml:space="preserve">Pad </w:t>
      </w:r>
      <w:r>
        <w:t xml:space="preserve">also </w:t>
      </w:r>
      <w:r w:rsidR="00E46CB3">
        <w:t xml:space="preserve">supports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r w:rsidR="00985CE2">
        <w:t>device’s</w:t>
      </w:r>
      <w:r>
        <w:t xml:space="preserve"> frame. When physically stacked, the magnets of the device on top align with the magnetic sensors of the device below, </w:t>
      </w:r>
      <w:r w:rsidR="0071329B">
        <w:t>starting</w:t>
      </w:r>
      <w:r>
        <w:t xml:space="preserve">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and </w:t>
      </w:r>
      <w:r w:rsidRPr="003F33BB">
        <w:rPr>
          <w:i/>
        </w:rPr>
        <w:t>pull selection</w:t>
      </w:r>
      <w:r>
        <w:t xml:space="preserve">. </w:t>
      </w:r>
      <w:r w:rsidRPr="003F33BB">
        <w:rPr>
          <w:i/>
        </w:rPr>
        <w:t>Pull all</w:t>
      </w:r>
      <w:r>
        <w:t xml:space="preserve"> transfers all annotations, scribbles and highlights </w:t>
      </w:r>
      <w:r w:rsidR="00E46CB3">
        <w:t xml:space="preserve">in the current document </w:t>
      </w:r>
      <w:r>
        <w:t xml:space="preserve">created in the device below. </w:t>
      </w:r>
      <w:r w:rsidR="00E46CB3">
        <w:rPr>
          <w:i/>
        </w:rPr>
        <w:t>Pu</w:t>
      </w:r>
      <w:r w:rsidRPr="003F33BB">
        <w:rPr>
          <w:i/>
        </w:rPr>
        <w:t>ll current page</w:t>
      </w:r>
      <w:r>
        <w:t xml:space="preserve"> limits the transfer to the current page. </w:t>
      </w:r>
      <w:r w:rsidR="00E46CB3">
        <w:rPr>
          <w:i/>
        </w:rPr>
        <w:t>Pu</w:t>
      </w:r>
      <w:r w:rsidRPr="003F33BB">
        <w:rPr>
          <w:i/>
        </w:rPr>
        <w:t>ll selection</w:t>
      </w:r>
      <w:r>
        <w:t xml:space="preserve"> </w:t>
      </w:r>
      <w:r w:rsidR="00E46CB3">
        <w:t>transfers only manually selected content</w:t>
      </w:r>
      <w:r>
        <w:t xml:space="preserve">. Stacking finishes either by explicitly selecting the un-pair button, or by physically separating the devices. </w:t>
      </w:r>
    </w:p>
    <w:p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tPad over </w:t>
      </w:r>
      <w:r>
        <w:t xml:space="preserve">a hand-drawn square launches the CalculatorApp. </w:t>
      </w:r>
      <w:r w:rsidR="00DD74C5">
        <w:t>Area</w:t>
      </w:r>
      <w:r>
        <w:t>-</w:t>
      </w:r>
      <w:r w:rsidR="00DD74C5">
        <w:t xml:space="preserve">triggers launch predefined content associated to an area in the document. For example, </w:t>
      </w:r>
      <w:ins w:id="22" w:author="Wolfgang Büschel" w:date="2014-01-20T13:25:00Z">
        <w:r w:rsidR="00F84684">
          <w:t xml:space="preserve">a </w:t>
        </w:r>
      </w:ins>
      <w:r>
        <w:t xml:space="preserve">video is played when the </w:t>
      </w:r>
      <w:r w:rsidR="00DD74C5">
        <w:t>t</w:t>
      </w:r>
      <w:r w:rsidR="004B06E9">
        <w:t xml:space="preserve">Pad </w:t>
      </w:r>
      <w:r>
        <w:t xml:space="preserve">is placed on top of a particular image. </w:t>
      </w:r>
    </w:p>
    <w:p w:rsidR="009A3F1B" w:rsidRDefault="009A3F1B" w:rsidP="009A3F1B">
      <w:pPr>
        <w:pStyle w:val="berschrift2"/>
      </w:pPr>
      <w:r>
        <w:t>Implementation</w:t>
      </w:r>
    </w:p>
    <w:p w:rsidR="009A3F1B" w:rsidRDefault="009A3F1B" w:rsidP="009A3F1B">
      <w:pPr>
        <w:pStyle w:val="berschrift3"/>
      </w:pPr>
      <w:r>
        <w:t>Hardware and Software Architecture</w:t>
      </w:r>
    </w:p>
    <w:p w:rsidR="009A3F1B" w:rsidRPr="00923DB9" w:rsidRDefault="009A3F1B" w:rsidP="009A3F1B">
      <w:r w:rsidRPr="00F41AF6">
        <w:fldChar w:fldCharType="begin"/>
      </w:r>
      <w:r w:rsidRPr="00F41AF6">
        <w:instrText xml:space="preserve"> REF _Ref352145160 \h  \* MERGEFORMAT </w:instrText>
      </w:r>
      <w:r w:rsidRPr="00F41AF6">
        <w:fldChar w:fldCharType="separate"/>
      </w:r>
      <w:r w:rsidR="007E6157">
        <w:t xml:space="preserve">Figure </w:t>
      </w:r>
      <w:r w:rsidR="007E6157">
        <w:rPr>
          <w:noProof/>
        </w:rPr>
        <w:t>4</w:t>
      </w:r>
      <w:r w:rsidRPr="00F41AF6">
        <w:fldChar w:fldCharType="end"/>
      </w:r>
      <w:r w:rsidRPr="00F41AF6">
        <w:t>-top</w:t>
      </w:r>
      <w:r>
        <w:t xml:space="preserve"> shows the hardware components used for the </w:t>
      </w:r>
      <w:r w:rsidR="00042892">
        <w:t>t</w:t>
      </w:r>
      <w:r w:rsidR="00A771A6">
        <w:t>Pad</w:t>
      </w:r>
      <w:r>
        <w:t xml:space="preserve"> prototype. We re-purposed a 7’’ inch </w:t>
      </w:r>
      <w:r w:rsidR="00137463">
        <w:t xml:space="preserve">semi-transparent </w:t>
      </w:r>
      <w:r>
        <w:t xml:space="preserve">LCD resistive-touch USB display by removing the backlight. The </w:t>
      </w:r>
      <w:r w:rsidR="00841AB8">
        <w:t xml:space="preserve">tPad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proofErr w:type="gramStart"/>
      <w:r w:rsidR="00137463">
        <w:t>a</w:t>
      </w:r>
      <w:proofErr w:type="gramEnd"/>
      <w:r w:rsidR="00137463">
        <w:t xml:space="preserve"> </w:t>
      </w:r>
      <w:r>
        <w:t>ADXL335 3-axis accelero</w:t>
      </w:r>
      <w:r w:rsidR="00137463">
        <w:t>-</w:t>
      </w:r>
      <w:r>
        <w:t>meter. The display controller board, camera and Arduino are all connected to a computer running Windows 7. We use C# and Microsoft WPF for authoring and rendering, and C++ and OpenCV 2.4.3 for image processing and feature matching. Network messages for content sharing are JSON-encoded and sent via UDP in the local network. The ActiveReader uses the TallComponents PDF kit</w:t>
      </w:r>
      <w:r w:rsidR="00042892">
        <w:rPr>
          <w:rStyle w:val="Funotenzeichen"/>
        </w:rPr>
        <w:footnoteReference w:id="1"/>
      </w:r>
      <w:r w:rsidR="00042892">
        <w:t xml:space="preserve"> </w:t>
      </w:r>
      <w:r>
        <w:t xml:space="preserve">for accessing pixel-level location </w:t>
      </w:r>
      <w:r w:rsidR="00042892">
        <w:t>data</w:t>
      </w:r>
      <w:r w:rsidR="00137463">
        <w:t xml:space="preserve"> of the PDF contents.</w:t>
      </w:r>
    </w:p>
    <w:p w:rsidR="009A3F1B" w:rsidRDefault="009A3F1B" w:rsidP="009A3F1B">
      <w:pPr>
        <w:pStyle w:val="berschrift3"/>
      </w:pPr>
      <w:bookmarkStart w:id="23" w:name="_Ref377934851"/>
      <w:r>
        <w:t>Camera-based 2D registration</w:t>
      </w:r>
      <w:bookmarkEnd w:id="23"/>
    </w:p>
    <w:p w:rsidR="009A3F1B" w:rsidRDefault="009A3F1B" w:rsidP="009A3F1B">
      <w:r w:rsidRPr="00C62B9F">
        <w:t xml:space="preserve">To determine </w:t>
      </w:r>
      <w:ins w:id="24" w:author="Wolfgang Büschel" w:date="2014-01-20T13:43:00Z">
        <w:r w:rsidR="00A5376E">
          <w:t xml:space="preserve">the </w:t>
        </w:r>
      </w:ins>
      <w:r w:rsidRPr="00C62B9F">
        <w:t xml:space="preserve">location and orientation of the </w:t>
      </w:r>
      <w:r w:rsidR="000D63A2">
        <w:t>t</w:t>
      </w:r>
      <w:r w:rsidR="00A771A6">
        <w:t>Pad</w:t>
      </w:r>
      <w:r w:rsidRPr="00C62B9F">
        <w:t xml:space="preserve"> </w:t>
      </w:r>
      <w:r w:rsidR="000D63A2">
        <w:t xml:space="preserve">relative to </w:t>
      </w:r>
      <w:r w:rsidRPr="00C62B9F">
        <w:t>the document (</w:t>
      </w:r>
      <w:r w:rsidR="000D63A2">
        <w:t>i.e.</w:t>
      </w:r>
      <w:r w:rsidRPr="00C62B9F">
        <w:t xml:space="preserve"> registration) we use the camera attached to the device to capture the </w:t>
      </w:r>
      <w:r w:rsidR="00A771A6">
        <w:t>device</w:t>
      </w:r>
      <w:r w:rsidR="00A771A6">
        <w:rPr>
          <w:lang w:val="en-CA"/>
        </w:rPr>
        <w:t>’s</w:t>
      </w:r>
      <w:r w:rsidRPr="00C62B9F">
        <w:t xml:space="preserve"> screen and the underlying surface from above and a feature-matching algorithm.</w:t>
      </w:r>
      <w:r>
        <w:t xml:space="preserve"> The camera captures the </w:t>
      </w:r>
      <w:r w:rsidR="000D63A2">
        <w:t>t</w:t>
      </w:r>
      <w:r w:rsidR="00891F84">
        <w:t xml:space="preserve">Pad </w:t>
      </w:r>
      <w:r>
        <w:t>screen and the underlying surface from above, and the registration algorithm processes it against potential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location of the actual </w:t>
      </w:r>
      <w:r w:rsidR="000D63A2">
        <w:t>t</w:t>
      </w:r>
      <w:r w:rsidR="00891F84">
        <w:t>Pad</w:t>
      </w:r>
      <w:r w:rsidRPr="00BB67F2">
        <w:t xml:space="preserve"> to the </w:t>
      </w:r>
      <w:r>
        <w:t>printed version of the document.</w:t>
      </w:r>
    </w:p>
    <w:p w:rsidR="009A3F1B" w:rsidRDefault="009A3F1B" w:rsidP="009A3F1B">
      <w:pPr>
        <w:rPr>
          <w:rFonts w:eastAsia="CMBX10" w:cs="CMBX10"/>
        </w:rPr>
      </w:pPr>
      <w:r w:rsidRPr="00BB67F2">
        <w:lastRenderedPageBreak/>
        <w:t>The features, also known as keypoints, efficiently describe image patches and should be invariant to rotation, noise and scale.</w:t>
      </w:r>
      <w:r>
        <w:t xml:space="preserve"> To detect significant keypoints we use FAST (F</w:t>
      </w:r>
      <w:r>
        <w:rPr>
          <w:rFonts w:eastAsia="CMBX10" w:cs="CMBX10"/>
        </w:rPr>
        <w:t>eatures from Accelerated Segment Test), a fast and high quality corner detector [</w:t>
      </w:r>
      <w:r>
        <w:rPr>
          <w:rFonts w:eastAsia="CMBX10" w:cs="CMBX10"/>
        </w:rPr>
        <w:fldChar w:fldCharType="begin"/>
      </w:r>
      <w:r>
        <w:rPr>
          <w:rFonts w:eastAsia="CMBX10" w:cs="CMBX10"/>
        </w:rPr>
        <w:instrText xml:space="preserve"> REF _Ref352144289 \r \h </w:instrText>
      </w:r>
      <w:r>
        <w:rPr>
          <w:rFonts w:eastAsia="CMBX10" w:cs="CMBX10"/>
        </w:rPr>
      </w:r>
      <w:r>
        <w:rPr>
          <w:rFonts w:eastAsia="CMBX10" w:cs="CMBX10"/>
        </w:rPr>
        <w:fldChar w:fldCharType="separate"/>
      </w:r>
      <w:r w:rsidR="007E6157">
        <w:rPr>
          <w:rFonts w:eastAsia="CMBX10" w:cs="CMBX10"/>
        </w:rPr>
        <w:t>26</w:t>
      </w:r>
      <w:r>
        <w:rPr>
          <w:rFonts w:eastAsia="CMBX10" w:cs="CMBX10"/>
        </w:rPr>
        <w:fldChar w:fldCharType="end"/>
      </w:r>
      <w:r>
        <w:rPr>
          <w:rFonts w:eastAsia="CMBX10" w:cs="CMBX10"/>
        </w:rPr>
        <w:t xml:space="preserve">]. </w:t>
      </w:r>
      <w:r w:rsidRPr="00BB67F2">
        <w:rPr>
          <w:rFonts w:eastAsia="CMBX10" w:cs="CMBX10"/>
        </w:rPr>
        <w:t>Once keypoints are located, we need a robust and compact keypoint descriptor. We use Fast Retina Keypoint (FREAK), a descriptor inspired by the human retina which is generally faster to compute and more robust to scale, rotation and noise than conventional keypoint descr</w:t>
      </w:r>
      <w:r>
        <w:rPr>
          <w:rFonts w:eastAsia="CMBX10" w:cs="CMBX10"/>
        </w:rPr>
        <w:t>iptors like SIFT, SURF or BRISK [</w:t>
      </w:r>
      <w:r>
        <w:rPr>
          <w:rFonts w:eastAsia="CMBX10" w:cs="CMBX10"/>
        </w:rPr>
        <w:fldChar w:fldCharType="begin"/>
      </w:r>
      <w:r>
        <w:rPr>
          <w:rFonts w:eastAsia="CMBX10" w:cs="CMBX10"/>
        </w:rPr>
        <w:instrText xml:space="preserve"> REF _Ref352144449 \r \h </w:instrText>
      </w:r>
      <w:r>
        <w:rPr>
          <w:rFonts w:eastAsia="CMBX10" w:cs="CMBX10"/>
        </w:rPr>
      </w:r>
      <w:r>
        <w:rPr>
          <w:rFonts w:eastAsia="CMBX10" w:cs="CMBX10"/>
        </w:rPr>
        <w:fldChar w:fldCharType="separate"/>
      </w:r>
      <w:r w:rsidR="007E6157">
        <w:rPr>
          <w:rFonts w:eastAsia="CMBX10" w:cs="CMBX10"/>
        </w:rPr>
        <w:t>3</w:t>
      </w:r>
      <w:r>
        <w:rPr>
          <w:rFonts w:eastAsia="CMBX10" w:cs="CMBX10"/>
        </w:rPr>
        <w:fldChar w:fldCharType="end"/>
      </w:r>
      <w:r>
        <w:rPr>
          <w:rFonts w:eastAsia="CMBX10" w:cs="CMBX10"/>
        </w:rPr>
        <w:t xml:space="preserve">]. The </w:t>
      </w:r>
      <w:r w:rsidR="000D63A2">
        <w:rPr>
          <w:rFonts w:eastAsia="CMBX10" w:cs="CMBX10"/>
        </w:rPr>
        <w:t>t</w:t>
      </w:r>
      <w:r w:rsidR="00891F84">
        <w:rPr>
          <w:rFonts w:eastAsia="CMBX10" w:cs="CMBX10"/>
        </w:rPr>
        <w:t xml:space="preserve">Pad </w:t>
      </w:r>
      <w:r>
        <w:rPr>
          <w:rFonts w:eastAsia="CMBX10" w:cs="CMBX10"/>
        </w:rPr>
        <w:t>maintains a database of documents with it augment</w:t>
      </w:r>
      <w:r w:rsidR="000D63A2">
        <w:rPr>
          <w:rFonts w:eastAsia="CMBX10" w:cs="CMBX10"/>
        </w:rPr>
        <w:t>s</w:t>
      </w:r>
      <w:r>
        <w:rPr>
          <w:rFonts w:eastAsia="CMBX10" w:cs="CMBX10"/>
        </w:rPr>
        <w:t xml:space="preserve">. The </w:t>
      </w:r>
      <w:r w:rsidR="000D63A2">
        <w:rPr>
          <w:rFonts w:eastAsia="CMBX10" w:cs="CMBX10"/>
        </w:rPr>
        <w:t xml:space="preserve">tPad </w:t>
      </w:r>
      <w:r>
        <w:rPr>
          <w:rFonts w:eastAsia="CMBX10" w:cs="CMBX10"/>
        </w:rPr>
        <w:t xml:space="preserve">stores the content, graphical </w:t>
      </w:r>
      <w:r w:rsidR="000D63A2">
        <w:rPr>
          <w:rFonts w:eastAsia="CMBX10" w:cs="CMBX10"/>
        </w:rPr>
        <w:t>represen</w:t>
      </w:r>
      <w:r>
        <w:rPr>
          <w:rFonts w:eastAsia="CMBX10" w:cs="CMBX10"/>
        </w:rPr>
        <w:t>tation, and pre-computed FAST-features</w:t>
      </w:r>
      <w:r w:rsidRPr="00DB7BA8">
        <w:rPr>
          <w:rFonts w:eastAsia="CMBX10" w:cs="CMBX10"/>
        </w:rPr>
        <w:t xml:space="preserve"> </w:t>
      </w:r>
      <w:r>
        <w:rPr>
          <w:rFonts w:eastAsia="CMBX10" w:cs="CMBX10"/>
        </w:rPr>
        <w:t xml:space="preserve">for each </w:t>
      </w:r>
      <w:r w:rsidR="000D63A2">
        <w:rPr>
          <w:rFonts w:eastAsia="CMBX10" w:cs="CMBX10"/>
        </w:rPr>
        <w:t>document</w:t>
      </w:r>
      <w:r>
        <w:rPr>
          <w:rFonts w:eastAsia="CMBX10" w:cs="CMBX10"/>
        </w:rPr>
        <w:t xml:space="preserve">. </w:t>
      </w:r>
      <w:r w:rsidR="00E4108B">
        <w:rPr>
          <w:rFonts w:eastAsia="CMBX10" w:cs="CMBX10"/>
        </w:rPr>
        <w:t>Our approach is similar to PACER’s [</w:t>
      </w:r>
      <w:r w:rsidR="002A6678">
        <w:rPr>
          <w:rFonts w:eastAsia="CMBX10" w:cs="CMBX10"/>
        </w:rPr>
        <w:fldChar w:fldCharType="begin"/>
      </w:r>
      <w:r w:rsidR="002A6678">
        <w:rPr>
          <w:rFonts w:eastAsia="CMBX10" w:cs="CMBX10"/>
        </w:rPr>
        <w:instrText xml:space="preserve"> REF _Ref377935313 \r \h </w:instrText>
      </w:r>
      <w:r w:rsidR="002A6678">
        <w:rPr>
          <w:rFonts w:eastAsia="CMBX10" w:cs="CMBX10"/>
        </w:rPr>
      </w:r>
      <w:r w:rsidR="002A6678">
        <w:rPr>
          <w:rFonts w:eastAsia="CMBX10" w:cs="CMBX10"/>
        </w:rPr>
        <w:fldChar w:fldCharType="separate"/>
      </w:r>
      <w:r w:rsidR="007E6157">
        <w:rPr>
          <w:rFonts w:eastAsia="CMBX10" w:cs="CMBX10"/>
        </w:rPr>
        <w:t>19</w:t>
      </w:r>
      <w:r w:rsidR="002A6678">
        <w:rPr>
          <w:rFonts w:eastAsia="CMBX10" w:cs="CMBX10"/>
        </w:rPr>
        <w:fldChar w:fldCharType="end"/>
      </w:r>
      <w:r w:rsidR="00E4108B">
        <w:rPr>
          <w:rFonts w:eastAsia="CMBX10" w:cs="CMBX10"/>
        </w:rPr>
        <w:t xml:space="preserve">] with </w:t>
      </w:r>
      <w:r w:rsidR="002A6678">
        <w:rPr>
          <w:rFonts w:eastAsia="CMBX10" w:cs="CMBX10"/>
        </w:rPr>
        <w:t xml:space="preserve">two </w:t>
      </w:r>
      <w:r w:rsidR="00E4108B">
        <w:rPr>
          <w:rFonts w:eastAsia="CMBX10" w:cs="CMBX10"/>
        </w:rPr>
        <w:t xml:space="preserve">differences: the camera </w:t>
      </w:r>
      <w:r w:rsidR="002A6678">
        <w:rPr>
          <w:rFonts w:eastAsia="CMBX10" w:cs="CMBX10"/>
        </w:rPr>
        <w:t xml:space="preserve">works </w:t>
      </w:r>
      <w:r w:rsidR="00E4108B">
        <w:rPr>
          <w:rFonts w:eastAsia="CMBX10" w:cs="CMBX10"/>
        </w:rPr>
        <w:t>from a fixed perspective and the captured-image contains non-matching objects like display content, fingers and reflections.</w:t>
      </w:r>
    </w:p>
    <w:p w:rsidR="009A3F1B" w:rsidRPr="00137463" w:rsidRDefault="009A3F1B" w:rsidP="009A3F1B">
      <w:pPr>
        <w:rPr>
          <w:noProof/>
          <w:lang w:val="en-CA" w:eastAsia="en-CA"/>
        </w:rPr>
      </w:pPr>
      <w:r w:rsidRPr="00BB67F2">
        <w:rPr>
          <w:rFonts w:eastAsia="CMBX10" w:cs="CMBX10"/>
        </w:rPr>
        <w:t xml:space="preserve">Since the feature matching algorithm is not invariant to perspective transformation, for each captured image a correction of the perspective distortion is applied by prior to </w:t>
      </w:r>
      <w:r w:rsidR="000D63A2">
        <w:rPr>
          <w:rFonts w:eastAsia="CMBX10" w:cs="CMBX10"/>
        </w:rPr>
        <w:t>extracting</w:t>
      </w:r>
      <w:r w:rsidR="000D63A2" w:rsidRPr="00BB67F2">
        <w:rPr>
          <w:rFonts w:eastAsia="CMBX10" w:cs="CMBX10"/>
        </w:rPr>
        <w:t xml:space="preserve"> </w:t>
      </w:r>
      <w:r w:rsidRPr="00BB67F2">
        <w:rPr>
          <w:rFonts w:eastAsia="CMBX10" w:cs="CMBX10"/>
        </w:rPr>
        <w:t>feature</w:t>
      </w:r>
      <w:r w:rsidR="000D63A2">
        <w:rPr>
          <w:rFonts w:eastAsia="CMBX10" w:cs="CMBX10"/>
        </w:rPr>
        <w:t>s</w:t>
      </w:r>
      <w:r w:rsidRPr="00BB67F2">
        <w:rPr>
          <w:rFonts w:eastAsia="CMBX10" w:cs="CMBX10"/>
        </w:rPr>
        <w:t>.</w:t>
      </w:r>
      <w:r>
        <w:rPr>
          <w:rFonts w:eastAsia="CMBX10" w:cs="CMBX10"/>
        </w:rPr>
        <w:t xml:space="preserve"> </w:t>
      </w:r>
      <w:r>
        <w:t xml:space="preserve">If the algorithm finds the corrected captured image </w:t>
      </w:r>
      <w:r w:rsidR="000D63A2">
        <w:t xml:space="preserve">in </w:t>
      </w:r>
      <w:r>
        <w:t>the document, a transformation matrix between both is computed and used to derive location and orientation of the device.</w:t>
      </w:r>
      <w:r w:rsidR="00137463" w:rsidRPr="00137463">
        <w:rPr>
          <w:noProof/>
          <w:lang w:val="en-CA" w:eastAsia="en-CA"/>
        </w:rPr>
        <w:t xml:space="preserve"> </w:t>
      </w:r>
    </w:p>
    <w:p w:rsidR="009A3F1B" w:rsidRDefault="00FF2BED" w:rsidP="009A3F1B">
      <w:r>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7E6157">
        <w:t>4</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cAR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 xml:space="preserve">conditions and other </w:t>
      </w:r>
      <w:r w:rsidR="00D602F6">
        <w:t xml:space="preserve">display </w:t>
      </w:r>
      <w:r w:rsidR="009A3F1B">
        <w:t>technologies.</w:t>
      </w:r>
    </w:p>
    <w:p w:rsidR="00F66561" w:rsidRDefault="00137463" w:rsidP="009A3F1B">
      <w:r>
        <w:rPr>
          <w:noProof/>
          <w:lang w:val="de-DE" w:eastAsia="de-DE"/>
        </w:rPr>
        <mc:AlternateContent>
          <mc:Choice Requires="wpg">
            <w:drawing>
              <wp:inline distT="0" distB="0" distL="0" distR="0" wp14:anchorId="236D22C5" wp14:editId="2CDBABFF">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rsidR="00872D10" w:rsidRPr="00B75BC5" w:rsidRDefault="00872D10" w:rsidP="00137463">
                              <w:pPr>
                                <w:pStyle w:val="Beschriftung"/>
                                <w:rPr>
                                  <w:rFonts w:cs="Times New Roman"/>
                                  <w:noProof/>
                                  <w:szCs w:val="20"/>
                                </w:rPr>
                              </w:pPr>
                              <w:r>
                                <w:t xml:space="preserve">Figure </w:t>
                              </w:r>
                              <w:r>
                                <w:fldChar w:fldCharType="begin"/>
                              </w:r>
                              <w:r>
                                <w:instrText xml:space="preserve"> SEQ Figure \* ARABIC </w:instrText>
                              </w:r>
                              <w:r>
                                <w:fldChar w:fldCharType="separate"/>
                              </w:r>
                              <w:r w:rsidR="007E6157">
                                <w:rPr>
                                  <w:noProof/>
                                </w:rPr>
                                <w:t>5</w:t>
                              </w:r>
                              <w:r>
                                <w:fldChar w:fldCharType="end"/>
                              </w:r>
                              <w:r>
                                <w:t>. Registration</w:t>
                              </w:r>
                              <w:r>
                                <w:rPr>
                                  <w:noProof/>
                                </w:rPr>
                                <w:t xml:space="preserve"> accuracy at different angles and usages.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36D22C5" id="Group 3" o:spid="_x0000_s1041"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2"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18" o:title=""/>
                  <v:path arrowok="t"/>
                </v:shape>
                <v:shape id="Text Box 1" o:spid="_x0000_s1043"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872D10" w:rsidRPr="00B75BC5" w:rsidRDefault="00872D10" w:rsidP="00137463">
                        <w:pPr>
                          <w:pStyle w:val="Beschriftung"/>
                          <w:rPr>
                            <w:rFonts w:cs="Times New Roman"/>
                            <w:noProof/>
                            <w:szCs w:val="20"/>
                          </w:rPr>
                        </w:pPr>
                        <w:r>
                          <w:t xml:space="preserve">Figure </w:t>
                        </w:r>
                        <w:r>
                          <w:fldChar w:fldCharType="begin"/>
                        </w:r>
                        <w:r>
                          <w:instrText xml:space="preserve"> SEQ Figure \* ARABIC </w:instrText>
                        </w:r>
                        <w:r>
                          <w:fldChar w:fldCharType="separate"/>
                        </w:r>
                        <w:r w:rsidR="007E6157">
                          <w:rPr>
                            <w:noProof/>
                          </w:rPr>
                          <w:t>5</w:t>
                        </w:r>
                        <w:r>
                          <w:fldChar w:fldCharType="end"/>
                        </w:r>
                        <w:r>
                          <w:t>. Registration</w:t>
                        </w:r>
                        <w:r>
                          <w:rPr>
                            <w:noProof/>
                          </w:rPr>
                          <w:t xml:space="preserve"> accuracy at different angles and usages.</w:t>
                        </w:r>
                      </w:p>
                    </w:txbxContent>
                  </v:textbox>
                </v:shape>
                <w10:anchorlock/>
              </v:group>
            </w:pict>
          </mc:Fallback>
        </mc:AlternateContent>
      </w:r>
    </w:p>
    <w:p w:rsidR="009A3F1B" w:rsidRDefault="009A3F1B" w:rsidP="009A3F1B">
      <w:pPr>
        <w:pStyle w:val="berschrift3"/>
      </w:pPr>
      <w:r>
        <w:t>Technical Limitations</w:t>
      </w:r>
    </w:p>
    <w:p w:rsidR="009A3F1B" w:rsidRDefault="009A3F1B" w:rsidP="009A3F1B">
      <w:r>
        <w:t xml:space="preserve">Even though hand-held and mobile, our </w:t>
      </w:r>
      <w:r w:rsidR="00042892">
        <w:t>t</w:t>
      </w:r>
      <w:r w:rsidR="00891F84">
        <w:t>Pad</w:t>
      </w:r>
      <w:r>
        <w:t xml:space="preserve"> is limited by the </w:t>
      </w:r>
      <w:r w:rsidR="005A4D44">
        <w:t xml:space="preserve">need of a </w:t>
      </w:r>
      <w:r>
        <w:t>light table.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(the</w:t>
      </w:r>
      <w:r w:rsidR="00891F84">
        <w:t xml:space="preserve"> </w:t>
      </w:r>
      <w:r w:rsidR="00DA4AFC">
        <w:t>t</w:t>
      </w:r>
      <w:r w:rsidR="00891F84">
        <w:t>Pad</w:t>
      </w:r>
      <w:r>
        <w:t xml:space="preserve"> does not implement RQ3). Finally, the nature of LCD displays </w:t>
      </w:r>
      <w:r w:rsidR="00DA4AFC">
        <w:t>limited our exploration</w:t>
      </w:r>
      <w:r>
        <w:t xml:space="preserve"> </w:t>
      </w:r>
      <w:r w:rsidR="00DA4AFC">
        <w:t xml:space="preserve">of </w:t>
      </w:r>
      <w:r>
        <w:t>stacking as the</w:t>
      </w:r>
      <w:r w:rsidR="00891F84">
        <w:t xml:space="preserve"> display on-top did not receive</w:t>
      </w:r>
      <w:r>
        <w:t xml:space="preserve"> enough backlight.</w:t>
      </w:r>
    </w:p>
    <w:p w:rsidR="00891F84" w:rsidRPr="00AA5ACC" w:rsidRDefault="00891F84" w:rsidP="00891F84">
      <w:pPr>
        <w:pStyle w:val="berschrift1"/>
      </w:pPr>
      <w:r>
        <w:t>Discussion</w:t>
      </w:r>
    </w:p>
    <w:p w:rsidR="00891F84" w:rsidRDefault="00DA4AFC" w:rsidP="00891F84">
      <w:r>
        <w:t xml:space="preserve">Our two prototypes and user evaluation </w:t>
      </w:r>
      <w:r w:rsidR="005A4D44">
        <w:t>demonstrate how cAR differs from existing approaches to mobil</w:t>
      </w:r>
      <w:r w:rsidR="004653C6">
        <w:t>e AR</w:t>
      </w:r>
      <w:r>
        <w:t>. Activated when placing the device on top of that augmented object, cAR breaks 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t xml:space="preserve">supported by </w:t>
      </w:r>
      <w:r>
        <w:t>implicit interactions.</w:t>
      </w:r>
      <w:r w:rsidR="009437FF">
        <w:t xml:space="preserve"> Our experiments show that users understand and appreciate cAR, particularly in the active reading application scenario we visited. Moreover, our prototypes demonstrate </w:t>
      </w:r>
      <w:r w:rsidR="004653C6">
        <w:t xml:space="preserve">its </w:t>
      </w:r>
      <w:r w:rsidR="009437FF">
        <w:t xml:space="preserve">technical feasibility and highlight the challenges that lie ahead. The rest of this section details the main such </w:t>
      </w:r>
      <w:r w:rsidR="00891F84">
        <w:t xml:space="preserve">challenges for </w:t>
      </w:r>
      <w:r w:rsidR="009437FF">
        <w:t xml:space="preserve">the design and implementation of </w:t>
      </w:r>
      <w:r w:rsidR="00891F84">
        <w:t>cAR devices.</w:t>
      </w:r>
    </w:p>
    <w:p w:rsidR="00891F84" w:rsidRDefault="00891F84" w:rsidP="00891F84">
      <w:pPr>
        <w:pStyle w:val="berschrift2"/>
      </w:pPr>
      <w:r>
        <w:lastRenderedPageBreak/>
        <w:t>Object Model</w:t>
      </w:r>
    </w:p>
    <w:p w:rsidR="00891F84" w:rsidRDefault="00891F84" w:rsidP="00891F84">
      <w:r>
        <w:t>A model of the object being augmented (RQ5) is a fundamental piece for cAR because it</w:t>
      </w:r>
      <w:r w:rsidR="009437FF">
        <w:t xml:space="preserve"> is the base for</w:t>
      </w:r>
      <w:r>
        <w:t xml:space="preserve"> multiple interaction techniques (e.g. anchoring, orientation, extraction, triggers) and compelling application features (e.g. search, video playback, etc). The question remains on how such model should be created and distributed to a cAR device. In the case of document-based applications such a model could be made available by, for example, the publisher of the physical document, either as a self-contained cAR application or as a file formatted for a general purpose reader. In </w:t>
      </w:r>
      <w:r w:rsidR="00ED0532">
        <w:t>this case the content</w:t>
      </w:r>
      <w:r>
        <w:t xml:space="preserve">, meta-data, and media files should be bundled by a third party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ithin a list of known documents or, should it fail, delegates the search to a document recognition online service</w:t>
      </w:r>
      <w:r>
        <w:t xml:space="preserve">. </w:t>
      </w:r>
    </w:p>
    <w:p w:rsidR="00891F84" w:rsidRDefault="004653C6" w:rsidP="00891F84">
      <w:r>
        <w:t>In a</w:t>
      </w:r>
      <w:r w:rsidR="00ED0532">
        <w:t xml:space="preserve">n alternative </w:t>
      </w:r>
      <w:r w:rsidR="00891F84">
        <w:t>approach</w:t>
      </w:r>
      <w:r w:rsidR="00ED0532">
        <w:t xml:space="preserve"> </w:t>
      </w:r>
      <w:r w:rsidR="00891F84">
        <w:t xml:space="preserve">the cAR device </w:t>
      </w:r>
      <w:r>
        <w:t>creates</w:t>
      </w:r>
      <w:r w:rsidR="00891F84">
        <w:t xml:space="preserve"> the model of the document based on images captured</w:t>
      </w:r>
      <w:r w:rsidR="00ED0532">
        <w:t>. I</w:t>
      </w:r>
      <w:r w:rsidR="00891F84">
        <w:t>mage-stitching algorithm</w:t>
      </w:r>
      <w:r w:rsidR="00ED0532">
        <w:t>s</w:t>
      </w:r>
      <w:r w:rsidR="00891F84">
        <w:t xml:space="preserve"> provide the basic frame of reference for </w:t>
      </w:r>
      <w:r w:rsidR="00891F84" w:rsidRPr="00822BA3">
        <w:rPr>
          <w:i/>
        </w:rPr>
        <w:t>contact-based</w:t>
      </w:r>
      <w:r w:rsidR="00891F84">
        <w:t xml:space="preserve"> interaction techniques, </w:t>
      </w:r>
      <w:r w:rsidR="00891F84" w:rsidRPr="00822BA3">
        <w:rPr>
          <w:i/>
        </w:rPr>
        <w:t>direct pointing</w:t>
      </w:r>
      <w:r w:rsidR="00891F84">
        <w:t xml:space="preserve"> and </w:t>
      </w:r>
      <w:r w:rsidR="00891F84" w:rsidRPr="008B2492">
        <w:rPr>
          <w:i/>
        </w:rPr>
        <w:t>anchoring</w:t>
      </w:r>
      <w:r w:rsidR="00891F84">
        <w:t xml:space="preserve">. More elaborate techniques like </w:t>
      </w:r>
      <w:r w:rsidR="00891F84" w:rsidRPr="00523E9A">
        <w:rPr>
          <w:i/>
        </w:rPr>
        <w:t>orientation</w:t>
      </w:r>
      <w:r w:rsidR="00891F84">
        <w:t xml:space="preserve"> and </w:t>
      </w:r>
      <w:r w:rsidR="00891F84" w:rsidRPr="00523E9A">
        <w:rPr>
          <w:i/>
        </w:rPr>
        <w:t>extraction</w:t>
      </w:r>
      <w:r w:rsidR="00891F84">
        <w:t xml:space="preserve"> would need user assistance or some degree of artificial intelligence (text flow </w:t>
      </w:r>
      <w:r w:rsidR="00295DD1">
        <w:t>detection</w:t>
      </w:r>
      <w:r w:rsidR="00891F84">
        <w:t>, extract text from images, etc).</w:t>
      </w:r>
    </w:p>
    <w:p w:rsidR="00891F84" w:rsidRDefault="00891F84" w:rsidP="00891F84">
      <w:pPr>
        <w:pStyle w:val="berschrift2"/>
      </w:pPr>
      <w:r>
        <w:t>Camera-based Registration and Optimizations</w:t>
      </w:r>
    </w:p>
    <w:p w:rsidR="00891F84" w:rsidRDefault="00295DD1" w:rsidP="00891F84">
      <w:r>
        <w:t>A maj</w:t>
      </w:r>
      <w:r w:rsidR="00891F84">
        <w:t xml:space="preserve">or </w:t>
      </w:r>
      <w:r>
        <w:t xml:space="preserve">aspect </w:t>
      </w:r>
      <w:r w:rsidR="00891F84">
        <w:t xml:space="preserve">of our implementation was dedicated to the camera-based registration algorithm (RQ1), allowing us to identify its flaws and propose several optimizations. </w:t>
      </w:r>
    </w:p>
    <w:p w:rsidR="00891F84" w:rsidRDefault="00891F84" w:rsidP="00891F84">
      <w:r>
        <w:t>The main flaw we found in this approach is its impact on the device itself. Given that the camera needs to capture a good portion of the screen, it needs to be elevated from the display plane.</w:t>
      </w:r>
      <w:r w:rsidRPr="00EC5C65">
        <w:t xml:space="preserve"> Our feature matching algorithm is sensible to lighting conditions and device orientation, and dependent on the number of observable features.</w:t>
      </w:r>
      <w:r>
        <w:t xml:space="preserve"> To ameliorate the hardware requirements the device could use wide-angle lenses (with the added image distortion that needs to be compensated), multiple smaller cameras distributed around the display, or pixel-level capture similar to Microsoft’s PixelSense technology for tabletops. </w:t>
      </w:r>
    </w:p>
    <w:p w:rsidR="00891F84" w:rsidRDefault="006960AE" w:rsidP="00891F84">
      <w:r>
        <w:t>O</w:t>
      </w:r>
      <w:r w:rsidR="00891F84">
        <w:t xml:space="preserve">ther </w:t>
      </w:r>
      <w:r>
        <w:t xml:space="preserve">registration </w:t>
      </w:r>
      <w:r w:rsidR="00891F84">
        <w:t>limitations can be handled</w:t>
      </w:r>
      <w:r w:rsidR="004653C6">
        <w:t xml:space="preserve"> by optimizing the feature extraction and matching stage</w:t>
      </w:r>
      <w:r w:rsidR="00891F84">
        <w:t xml:space="preserve">. For example, registration could use a multi-level approach to reduce computational load: if the current page is already known, the device tries to detect its new location by searching only on the actual page. In case of failure a search is performed </w:t>
      </w:r>
      <w:r w:rsidR="00295DD1">
        <w:t>on</w:t>
      </w:r>
      <w:r w:rsidR="00891F84">
        <w:t xml:space="preserve"> the </w:t>
      </w:r>
      <w:r w:rsidR="00295DD1">
        <w:t xml:space="preserve">adjacent </w:t>
      </w:r>
      <w:r w:rsidR="00891F84">
        <w:t>pages, and ultimately in the complete document. However, when the document is large enough (e.g. a 700 pages chemistry book) such search could take several seconds</w:t>
      </w:r>
      <w:r w:rsidR="004653C6">
        <w:t xml:space="preserve"> in the CPU</w:t>
      </w:r>
      <w:r w:rsidR="00891F84">
        <w:t>. In this case</w:t>
      </w:r>
      <w:r w:rsidR="00295DD1">
        <w:t>,</w:t>
      </w:r>
      <w:r w:rsidR="00891F84">
        <w:t xml:space="preserve"> the cAR device could calculate the camera features locally and delegate the search to an online service. For better energy efficiency, a cAR device could only call the registration algorithm when a movement is detected through the accelerometer or upon request by pressing a physical button.</w:t>
      </w:r>
      <w:r w:rsidR="00435521">
        <w:t xml:space="preserve"> Finally, descriptors and matchers particularly tailored for text documents can be used [</w:t>
      </w:r>
      <w:r>
        <w:fldChar w:fldCharType="begin"/>
      </w:r>
      <w:r>
        <w:instrText xml:space="preserve"> REF _Ref377743071 \r \h </w:instrText>
      </w:r>
      <w:r>
        <w:fldChar w:fldCharType="separate"/>
      </w:r>
      <w:r w:rsidR="007E6157">
        <w:t>16</w:t>
      </w:r>
      <w:r>
        <w:fldChar w:fldCharType="end"/>
      </w:r>
      <w:r w:rsidR="00435521">
        <w:t xml:space="preserve">], together with hardware acceleration via GPU or </w:t>
      </w:r>
      <w:r>
        <w:t>AR dedicated chipsets such as metaio’s AR Engine</w:t>
      </w:r>
      <w:r>
        <w:rPr>
          <w:rStyle w:val="Funotenzeichen"/>
        </w:rPr>
        <w:footnoteReference w:id="2"/>
      </w:r>
      <w:r w:rsidR="00435521">
        <w:t>.</w:t>
      </w:r>
    </w:p>
    <w:p w:rsidR="00891F84" w:rsidRDefault="00891F84" w:rsidP="00891F84">
      <w:pPr>
        <w:pStyle w:val="berschrift2"/>
      </w:pPr>
      <w:r>
        <w:t>Color Mixing</w:t>
      </w:r>
    </w:p>
    <w:p w:rsidR="00891F84" w:rsidRDefault="00295DD1" w:rsidP="00891F84">
      <w:r>
        <w:t>A maj</w:t>
      </w:r>
      <w:r w:rsidR="00891F84">
        <w:t xml:space="preserve">or usability obstacle when using the </w:t>
      </w:r>
      <w:r w:rsidR="00184FC1">
        <w:t>t</w:t>
      </w:r>
      <w:r>
        <w:t>Pad prototype</w:t>
      </w:r>
      <w:r w:rsidR="00891F84">
        <w:t xml:space="preserve"> was the interference of colors between the paper document and the content </w:t>
      </w:r>
      <w:r w:rsidR="00891F84">
        <w:lastRenderedPageBreak/>
        <w:t>on the LCD display, affecting the legibility of the digital content</w:t>
      </w:r>
      <w:r w:rsidR="004653C6">
        <w:t xml:space="preserve"> [</w:t>
      </w:r>
      <w:r w:rsidR="004653C6">
        <w:fldChar w:fldCharType="begin"/>
      </w:r>
      <w:r w:rsidR="004653C6">
        <w:instrText xml:space="preserve"> REF _Ref352690474 \r \h </w:instrText>
      </w:r>
      <w:r w:rsidR="004653C6">
        <w:fldChar w:fldCharType="separate"/>
      </w:r>
      <w:r w:rsidR="007E6157">
        <w:t>11</w:t>
      </w:r>
      <w:r w:rsidR="004653C6">
        <w:fldChar w:fldCharType="end"/>
      </w:r>
      <w:r w:rsidR="004653C6">
        <w:t xml:space="preserve">, </w:t>
      </w:r>
      <w:r w:rsidR="004653C6">
        <w:fldChar w:fldCharType="begin"/>
      </w:r>
      <w:r w:rsidR="004653C6">
        <w:instrText xml:space="preserve"> REF _Ref377657828 \r \h </w:instrText>
      </w:r>
      <w:r w:rsidR="004653C6">
        <w:fldChar w:fldCharType="separate"/>
      </w:r>
      <w:r w:rsidR="007E6157">
        <w:t>31</w:t>
      </w:r>
      <w:r w:rsidR="004653C6">
        <w:fldChar w:fldCharType="end"/>
      </w:r>
      <w:r w:rsidR="004653C6">
        <w:t>]</w:t>
      </w:r>
      <w:r w:rsidR="00891F84">
        <w:t>. This phenomenon</w:t>
      </w:r>
      <w:r w:rsidR="004653C6">
        <w:t xml:space="preserve"> is known as color blending</w:t>
      </w:r>
      <w:r w:rsidR="00891F84">
        <w:t xml:space="preserve"> and also occurs in </w:t>
      </w:r>
      <w:r w:rsidR="004653C6">
        <w:t>T-</w:t>
      </w:r>
      <w:r w:rsidR="00891F84">
        <w:t xml:space="preserve">OLED displays. Handling color </w:t>
      </w:r>
      <w:r w:rsidR="004653C6">
        <w:t>blending</w:t>
      </w:r>
      <w:r w:rsidR="00891F84">
        <w:t xml:space="preserve"> is important for consumer-ready cAR devices </w:t>
      </w:r>
      <w:r w:rsidR="004653C6">
        <w:t xml:space="preserve">and </w:t>
      </w:r>
      <w:r w:rsidR="00184FC1">
        <w:t xml:space="preserve">which could be </w:t>
      </w:r>
      <w:r w:rsidR="004653C6">
        <w:t xml:space="preserve">done </w:t>
      </w:r>
      <w:r w:rsidR="00184FC1">
        <w:t xml:space="preserve">in </w:t>
      </w:r>
      <w:r w:rsidR="00E82397">
        <w:t xml:space="preserve">several </w:t>
      </w:r>
      <w:r w:rsidR="00184FC1">
        <w:t>ways</w:t>
      </w:r>
      <w:r w:rsidR="00891F84">
        <w:t xml:space="preserve">. The simplest solution </w:t>
      </w:r>
      <w:r w:rsidR="00184FC1">
        <w:t xml:space="preserve">is to </w:t>
      </w:r>
      <w:r w:rsidR="00891F84">
        <w:t>re-locate UI elements to areas where color mixing is minimal (similar to [</w:t>
      </w:r>
      <w:r w:rsidR="00891F84">
        <w:fldChar w:fldCharType="begin"/>
      </w:r>
      <w:r w:rsidR="00891F84">
        <w:instrText xml:space="preserve"> REF _Ref352690488 \r \h </w:instrText>
      </w:r>
      <w:r w:rsidR="00891F84">
        <w:fldChar w:fldCharType="separate"/>
      </w:r>
      <w:r w:rsidR="007E6157">
        <w:t>32</w:t>
      </w:r>
      <w:r w:rsidR="00891F84">
        <w:fldChar w:fldCharType="end"/>
      </w:r>
      <w:r w:rsidR="00891F84">
        <w:t>]).</w:t>
      </w:r>
      <w:r w:rsidR="00184FC1">
        <w:t xml:space="preserve"> However, this solution affects the application usability as users have to keep searching for the buttons and menus. A more </w:t>
      </w:r>
      <w:r w:rsidR="00891F84">
        <w:t>elaborate solution relies on concepts of color theory to predict color mixing and compensate the displayed color (similar to [</w:t>
      </w:r>
      <w:r w:rsidR="007E6157">
        <w:fldChar w:fldCharType="begin"/>
      </w:r>
      <w:r w:rsidR="007E6157">
        <w:instrText xml:space="preserve"> REF _Ref377657828 \r \h </w:instrText>
      </w:r>
      <w:r w:rsidR="007E6157">
        <w:fldChar w:fldCharType="separate"/>
      </w:r>
      <w:r w:rsidR="007E6157">
        <w:t>31</w:t>
      </w:r>
      <w:r w:rsidR="007E6157">
        <w:fldChar w:fldCharType="end"/>
      </w:r>
      <w:r w:rsidR="00891F84">
        <w:t>]). An</w:t>
      </w:r>
      <w:r w:rsidR="00184FC1">
        <w:t>other</w:t>
      </w:r>
      <w:r w:rsidR="00891F84">
        <w:t xml:space="preserve"> solution uses a display technology that integrates the advantages of LCD and OLED displays: to show digital content the LCD layer shows a black pixel to block the light from behind, while the OLED layer shows the colored pixel. For transparent areas the LCD shows a white pixel </w:t>
      </w:r>
      <w:r w:rsidR="00184FC1">
        <w:t xml:space="preserve">and </w:t>
      </w:r>
      <w:r w:rsidR="00891F84">
        <w:t xml:space="preserve">the OLED </w:t>
      </w:r>
      <w:r w:rsidR="00184FC1">
        <w:t xml:space="preserve">a black one, i.e. </w:t>
      </w:r>
      <w:r w:rsidR="00891F84">
        <w:t>nothing.</w:t>
      </w:r>
    </w:p>
    <w:p w:rsidR="00891F84" w:rsidRDefault="00891F84" w:rsidP="00891F84">
      <w:pPr>
        <w:pStyle w:val="berschrift2"/>
      </w:pPr>
      <w:r>
        <w:t>Device Ecologies</w:t>
      </w:r>
    </w:p>
    <w:p w:rsidR="00891F84" w:rsidRDefault="00891F84" w:rsidP="00891F84">
      <w:r>
        <w:t xml:space="preserve">A recurring topic during the design and user-feedback session was the integration of content created in the cAR device with other tools including other cAR devices (RQ4). </w:t>
      </w:r>
      <w:r w:rsidR="00BB5AB0">
        <w:t xml:space="preserve">For example, if </w:t>
      </w:r>
      <w:r>
        <w:t xml:space="preserve">we consider active reading as </w:t>
      </w:r>
      <w:r w:rsidR="00BB5AB0">
        <w:t xml:space="preserve">a </w:t>
      </w:r>
      <w:r>
        <w:t>creative process, the content from the cAR device should be accessed later for archival or reference. A cAR device should then provide mechanisms for integrating with other computing devices like traditional PCs.</w:t>
      </w:r>
    </w:p>
    <w:p w:rsidR="00891F84" w:rsidRDefault="00891F84" w:rsidP="00891F84">
      <w:pPr>
        <w:pStyle w:val="berschrift1"/>
      </w:pPr>
      <w:r>
        <w:t>Conclusions</w:t>
      </w:r>
    </w:p>
    <w:p w:rsidR="00891F84" w:rsidRDefault="00891F84" w:rsidP="00891F84">
      <w:r>
        <w:t>In this paper we proposed the notion of Contact Augmented Reality</w:t>
      </w:r>
      <w:r w:rsidR="007E6157">
        <w:t xml:space="preserve"> (cAR)</w:t>
      </w:r>
      <w:r>
        <w:t xml:space="preserve">, presented a series of interaction techniques for cAR devices, and implemented two cAR prototypes </w:t>
      </w:r>
      <w:r w:rsidR="00B23191">
        <w:t xml:space="preserve">and applications </w:t>
      </w:r>
      <w:r>
        <w:t xml:space="preserve">to support </w:t>
      </w:r>
      <w:r w:rsidR="007E6157">
        <w:t xml:space="preserve">the sample scenario of </w:t>
      </w:r>
      <w:r>
        <w:t xml:space="preserve">active reading. Rather than proposing an optimal tool for active reading, we aimed at exploring how users would interact with cAR devices and at evaluating </w:t>
      </w:r>
      <w:r w:rsidR="00B23191">
        <w:t xml:space="preserve">cAR’s </w:t>
      </w:r>
      <w:r>
        <w:t>feasibility with existing technologies.</w:t>
      </w:r>
    </w:p>
    <w:p w:rsidR="00891F84" w:rsidRPr="00D96774" w:rsidRDefault="00891F84" w:rsidP="00DC415C">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cAR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r w:rsidR="00DC415C">
        <w:t>t</w:t>
      </w:r>
      <w:r w:rsidR="00295DD1">
        <w:t>Pad</w:t>
      </w:r>
      <w:r>
        <w:t xml:space="preserve">, a prototype with all of the elements necessary for a self-contained device. </w:t>
      </w:r>
      <w:proofErr w:type="gramStart"/>
      <w:r w:rsidR="00DC415C">
        <w:t>t</w:t>
      </w:r>
      <w:r w:rsidR="00295DD1">
        <w:t>Pad</w:t>
      </w:r>
      <w:proofErr w:type="gramEnd"/>
      <w:r w:rsidR="00DC415C">
        <w:t xml:space="preserve"> confirmed</w:t>
      </w:r>
      <w:r>
        <w:t xml:space="preserve"> that </w:t>
      </w:r>
      <w:r w:rsidR="00DC415C">
        <w:t xml:space="preserve">a </w:t>
      </w:r>
      <w:r>
        <w:t xml:space="preserve">camera-based approach can efficiently </w:t>
      </w:r>
      <w:r w:rsidR="00DC415C">
        <w:t xml:space="preserve">identify a text document and </w:t>
      </w:r>
      <w:r>
        <w:t xml:space="preserve">determine </w:t>
      </w:r>
      <w:r w:rsidR="00DC415C">
        <w:t xml:space="preserve">the device’s </w:t>
      </w:r>
      <w:r>
        <w:t>locati</w:t>
      </w:r>
      <w:r w:rsidR="00DC415C">
        <w:t>on in a document. Moreover, the tPad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Building both prototypes provides the basis to discuss the importance of </w:t>
      </w:r>
      <w:r w:rsidRPr="00D96774">
        <w:t xml:space="preserve">an object model, registration optimizations, </w:t>
      </w:r>
      <w:proofErr w:type="gramStart"/>
      <w:r w:rsidRPr="00D96774">
        <w:t>color</w:t>
      </w:r>
      <w:proofErr w:type="gramEnd"/>
      <w:r w:rsidRPr="00D96774">
        <w:t xml:space="preserve"> mixing and device ecologies. </w:t>
      </w:r>
    </w:p>
    <w:p w:rsidR="00891F84" w:rsidRDefault="00891F84" w:rsidP="00891F84">
      <w:r>
        <w:t xml:space="preserve">Our future work includes building a complete self-contained </w:t>
      </w:r>
      <w:r w:rsidR="00DC415C">
        <w:t>t</w:t>
      </w:r>
      <w:r w:rsidR="00295DD1">
        <w:t>Pad</w:t>
      </w:r>
      <w:r>
        <w:t xml:space="preserve"> with improved image capture, batteries, and an embedded-computer without the need of a light table. We will extend our exploration to other application areas like map navigation, music playback, and support for hand-written forms. We also want to explore the multi-level registration, ad-hoc model acquisition, and different model distribution strategies. </w:t>
      </w:r>
    </w:p>
    <w:p w:rsidR="00A12D83" w:rsidRDefault="00A12D83" w:rsidP="00A12D83">
      <w:pPr>
        <w:pStyle w:val="berschrift1"/>
      </w:pPr>
      <w:r>
        <w:t>REFERENCES</w:t>
      </w:r>
    </w:p>
    <w:p w:rsidR="00A12D83" w:rsidRPr="00A12D83" w:rsidRDefault="00A12D83" w:rsidP="00E7660D">
      <w:pPr>
        <w:pStyle w:val="Reference"/>
      </w:pPr>
      <w:bookmarkStart w:id="25" w:name="_Ref347240962"/>
      <w:r>
        <w:t xml:space="preserve"> </w:t>
      </w:r>
      <w:bookmarkStart w:id="26" w:name="_Ref349394446"/>
      <w:r w:rsidRPr="00A12D83">
        <w:t>Adler, M. J. and Van Doren, C. How to Read a Book. Revised edition, Simon and Schuster, New York, 1972.</w:t>
      </w:r>
      <w:bookmarkEnd w:id="25"/>
      <w:bookmarkEnd w:id="26"/>
    </w:p>
    <w:p w:rsidR="00A12D83" w:rsidRPr="00A12D83" w:rsidRDefault="00A12D83" w:rsidP="00E7660D">
      <w:pPr>
        <w:pStyle w:val="Reference"/>
      </w:pPr>
      <w:bookmarkStart w:id="27" w:name="_Ref352659803"/>
      <w:r w:rsidRPr="00A12D83">
        <w:t xml:space="preserve"> </w:t>
      </w:r>
      <w:bookmarkStart w:id="28" w:name="_Ref352686061"/>
      <w:r w:rsidRPr="00A12D83">
        <w:t>Adler, A., Gujar, A., Harrison, B., O'Hara, K., and Sellen, A. A diary study of work-related reading: design implications for digital reading devices. In Proc. CHI '98</w:t>
      </w:r>
      <w:bookmarkEnd w:id="27"/>
      <w:r w:rsidRPr="00A12D83">
        <w:t>.</w:t>
      </w:r>
      <w:bookmarkEnd w:id="28"/>
    </w:p>
    <w:p w:rsidR="00A12D83" w:rsidRPr="00A12D83" w:rsidRDefault="00A12D83" w:rsidP="00E7660D">
      <w:pPr>
        <w:pStyle w:val="Reference"/>
      </w:pPr>
      <w:r w:rsidRPr="00A12D83">
        <w:rPr>
          <w:rFonts w:eastAsia="CMBX10"/>
        </w:rPr>
        <w:lastRenderedPageBreak/>
        <w:t xml:space="preserve"> </w:t>
      </w:r>
      <w:bookmarkStart w:id="29" w:name="_Ref352144449"/>
      <w:r w:rsidRPr="00A12D83">
        <w:rPr>
          <w:rFonts w:eastAsia="CMBX10"/>
        </w:rPr>
        <w:t>Alahi, A. and Ortiz, R. and Vandergheynst, P. 2012. FREAK: Fast Retina Keypoint, IEEE Conference on Computer Vision and Pattern Recognition, 2012.</w:t>
      </w:r>
      <w:bookmarkEnd w:id="29"/>
    </w:p>
    <w:p w:rsidR="00A12D83" w:rsidRPr="00A12D83" w:rsidRDefault="00A12D83" w:rsidP="00E7660D">
      <w:pPr>
        <w:pStyle w:val="Reference"/>
      </w:pPr>
      <w:r w:rsidRPr="00A12D83">
        <w:t xml:space="preserve"> </w:t>
      </w:r>
      <w:bookmarkStart w:id="30" w:name="_Ref351547952"/>
      <w:r w:rsidRPr="00A12D83">
        <w:t>Azuma, R., Baillot, Y., Behringer, R., Feiner, S., Julier, S., and MacIntyre, B. 2001. Recent Advances in Augmented Reality. IEEE Comput. Graph. Appl. 21, 6.</w:t>
      </w:r>
      <w:bookmarkEnd w:id="30"/>
    </w:p>
    <w:p w:rsidR="00A12D83" w:rsidRPr="00A12D83" w:rsidRDefault="00A12D83" w:rsidP="00E7660D">
      <w:pPr>
        <w:pStyle w:val="Reference"/>
      </w:pPr>
      <w:r w:rsidRPr="00A12D83">
        <w:t xml:space="preserve"> </w:t>
      </w:r>
      <w:bookmarkStart w:id="31" w:name="_Ref352232780"/>
      <w:bookmarkStart w:id="32" w:name="_Ref349312273"/>
      <w:r w:rsidRPr="00A12D83">
        <w:t>Bier, E. A., Stone, M. C., Pier, K., Buxton, W., and DeRose, T. D. 1993. Toolglass and magic lenses: the see-through interface. In Proc. SIGGRAPH '93.</w:t>
      </w:r>
      <w:bookmarkEnd w:id="31"/>
    </w:p>
    <w:p w:rsidR="00A12D83" w:rsidRPr="00A12D83" w:rsidRDefault="00A12D83" w:rsidP="00E7660D">
      <w:pPr>
        <w:pStyle w:val="Reference"/>
      </w:pPr>
      <w:r w:rsidRPr="00A12D83">
        <w:t xml:space="preserve"> </w:t>
      </w:r>
      <w:bookmarkStart w:id="33" w:name="_Ref352948081"/>
      <w:r w:rsidRPr="00A12D83">
        <w:t>Bimber, O. and Raskar, R. 2005. Spatial Augmented Reality: Merging Real and Virtual Worlds. A. K. Peters, Ltd., Natick, MA, USA.</w:t>
      </w:r>
      <w:bookmarkEnd w:id="32"/>
      <w:bookmarkEnd w:id="33"/>
    </w:p>
    <w:p w:rsidR="00A12D83" w:rsidRPr="00A12D83" w:rsidRDefault="00A12D83" w:rsidP="00E7660D">
      <w:pPr>
        <w:pStyle w:val="Reference"/>
      </w:pPr>
      <w:r w:rsidRPr="00A12D83">
        <w:t xml:space="preserve"> </w:t>
      </w:r>
      <w:bookmarkStart w:id="34" w:name="_Ref351547954"/>
      <w:r w:rsidRPr="00A12D83">
        <w:t>Carmigniani, J., Furht, B., Anisetti, M., Ceravolo, P., Damiani, E., and Ivkovic, M. 2011. Augmented reality technologies, systems and applications. Multimedia Tools Appl. 51, 1 (January 2011), 341-377.</w:t>
      </w:r>
      <w:bookmarkEnd w:id="34"/>
    </w:p>
    <w:p w:rsidR="00A12D83" w:rsidRPr="00A12D83" w:rsidRDefault="00A12D83" w:rsidP="00E7660D">
      <w:pPr>
        <w:pStyle w:val="Reference"/>
      </w:pPr>
      <w:r w:rsidRPr="00A12D83">
        <w:t xml:space="preserve"> </w:t>
      </w:r>
      <w:bookmarkStart w:id="35"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35"/>
    </w:p>
    <w:p w:rsidR="00A12D83" w:rsidRPr="00A12D83" w:rsidRDefault="00A12D83" w:rsidP="00E7660D">
      <w:pPr>
        <w:pStyle w:val="Reference"/>
      </w:pPr>
      <w:r w:rsidRPr="00A12D83">
        <w:t xml:space="preserve"> </w:t>
      </w:r>
      <w:bookmarkStart w:id="36"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com/watch?</w:t>
      </w:r>
      <w:proofErr w:type="gramEnd"/>
      <w:r w:rsidRPr="00A12D83">
        <w:t>v=X-GXO_urMow.</w:t>
      </w:r>
      <w:bookmarkEnd w:id="36"/>
      <w:r w:rsidRPr="00A12D83">
        <w:t xml:space="preserve"> </w:t>
      </w:r>
    </w:p>
    <w:p w:rsidR="00A12D83" w:rsidRPr="00A12D83" w:rsidRDefault="00A12D83" w:rsidP="00E7660D">
      <w:pPr>
        <w:pStyle w:val="Reference"/>
      </w:pPr>
      <w:bookmarkStart w:id="37" w:name="_Ref347240938"/>
      <w:r w:rsidRPr="00A12D83">
        <w:t xml:space="preserve"> </w:t>
      </w:r>
      <w:bookmarkStart w:id="38" w:name="_Ref352436583"/>
      <w:bookmarkStart w:id="39" w:name="_Ref377926876"/>
      <w:r w:rsidRPr="00A12D83">
        <w:t>Dachselt, R. and Al-Saiegh, S. Interacting with printed books using digital pens and smart mobile projection. In Proc. of the Workshop on Mobile and Personal Projection (MP2) @ ACM CHI 2011, 2011</w:t>
      </w:r>
      <w:bookmarkEnd w:id="38"/>
      <w:r w:rsidRPr="00A12D83">
        <w:t>.</w:t>
      </w:r>
      <w:bookmarkEnd w:id="39"/>
    </w:p>
    <w:p w:rsidR="00A12D83" w:rsidRPr="00A12D83" w:rsidRDefault="00904B47" w:rsidP="00E7660D">
      <w:pPr>
        <w:pStyle w:val="Reference"/>
      </w:pPr>
      <w:bookmarkStart w:id="40" w:name="_Ref352690474"/>
      <w:bookmarkStart w:id="41" w:name="_Ref352660402"/>
      <w:r w:rsidRPr="00073D6E">
        <w:t xml:space="preserve"> </w:t>
      </w:r>
      <w:r w:rsidR="00A12D83" w:rsidRPr="00A12D83">
        <w:rPr>
          <w:lang w:val="de-DE"/>
        </w:rPr>
        <w:t xml:space="preserve">Gabbard, </w:t>
      </w:r>
      <w:proofErr w:type="gramStart"/>
      <w:r w:rsidR="00A12D83" w:rsidRPr="00A12D83">
        <w:rPr>
          <w:lang w:val="de-DE"/>
        </w:rPr>
        <w:t>J.L.,</w:t>
      </w:r>
      <w:proofErr w:type="gramEnd"/>
      <w:r w:rsidR="00A12D83" w:rsidRPr="00A12D83">
        <w:rPr>
          <w:lang w:val="de-DE"/>
        </w:rPr>
        <w:t xml:space="preserve"> Swan, J.E., Zedlitz, J., and Winchester, W.W. 2010. </w:t>
      </w:r>
      <w:r w:rsidR="00A12D83" w:rsidRPr="00A12D83">
        <w:t>More than meets the eye: An engineering study to empirically examine the blending of real and virtual color spaces. In Proc. of VR '10. IEEE.</w:t>
      </w:r>
      <w:bookmarkEnd w:id="40"/>
    </w:p>
    <w:p w:rsidR="00A12D83" w:rsidRDefault="00A12D83" w:rsidP="007E6157">
      <w:pPr>
        <w:pStyle w:val="Reference"/>
      </w:pPr>
      <w:r w:rsidRPr="00A12D83">
        <w:t xml:space="preserve"> </w:t>
      </w:r>
      <w:bookmarkStart w:id="42" w:name="_Ref352685563"/>
      <w:r w:rsidRPr="00A12D83">
        <w:t>Golovchinsky, G. Reading in the office. In Proc. 2008 ACM workshop on Research advances in large digital book repositories, BooksOnline '08, pp 21-24</w:t>
      </w:r>
      <w:bookmarkEnd w:id="37"/>
      <w:bookmarkEnd w:id="41"/>
      <w:bookmarkEnd w:id="42"/>
    </w:p>
    <w:p w:rsidR="008E59DA" w:rsidRPr="00A12D83" w:rsidRDefault="008E59DA" w:rsidP="00E7660D">
      <w:pPr>
        <w:pStyle w:val="Reference"/>
      </w:pPr>
      <w:r>
        <w:t xml:space="preserve"> </w:t>
      </w:r>
      <w:bookmarkStart w:id="43" w:name="_Ref377656329"/>
      <w:r w:rsidRPr="008E59DA">
        <w:t>Hincapié-Ramos</w:t>
      </w:r>
      <w:r>
        <w:t>, J.</w:t>
      </w:r>
      <w:r w:rsidRPr="008E59DA">
        <w:t xml:space="preserve">D., Guo, </w:t>
      </w:r>
      <w:r>
        <w:t xml:space="preserve">X., </w:t>
      </w:r>
      <w:r w:rsidRPr="008E59DA">
        <w:t>Moghadasian</w:t>
      </w:r>
      <w:r>
        <w:t>,</w:t>
      </w:r>
      <w:r w:rsidRPr="008E59DA">
        <w:t xml:space="preserve"> P.</w:t>
      </w:r>
      <w:r>
        <w:t>,</w:t>
      </w:r>
      <w:r w:rsidRPr="008E59DA">
        <w:t xml:space="preserve"> and Irani</w:t>
      </w:r>
      <w:r>
        <w:t>, P</w:t>
      </w:r>
      <w:r w:rsidRPr="008E59DA">
        <w:t xml:space="preserve">. 2014. Consumed Endurance: A Metric to Quantify Arm Fatigue of Mid-Air Interactions. </w:t>
      </w:r>
      <w:r>
        <w:t>I</w:t>
      </w:r>
      <w:r w:rsidRPr="008E59DA">
        <w:t xml:space="preserve">n Proc. CHI 2014. ACM. </w:t>
      </w:r>
      <w:r w:rsidRPr="008E59DA">
        <w:rPr>
          <w:i/>
        </w:rPr>
        <w:t>To Appear.</w:t>
      </w:r>
      <w:bookmarkEnd w:id="43"/>
    </w:p>
    <w:p w:rsidR="00A12D83" w:rsidRPr="00A12D83" w:rsidRDefault="00A12D83" w:rsidP="00E7660D">
      <w:pPr>
        <w:pStyle w:val="Reference"/>
      </w:pPr>
      <w:bookmarkStart w:id="44" w:name="_Ref347240945"/>
      <w:r w:rsidRPr="00A12D83">
        <w:t xml:space="preserve"> </w:t>
      </w:r>
      <w:bookmarkStart w:id="45" w:name="_Ref352437425"/>
      <w:bookmarkStart w:id="46" w:name="_Ref351302053"/>
      <w:r w:rsidRPr="00A12D83">
        <w:t>Hinckley, K., Bi, X., Pahud, M. and Buxton, B. Informal information gathering techniques for active reading. In Proc. CHI '12. 2012. ACM.</w:t>
      </w:r>
      <w:bookmarkEnd w:id="45"/>
    </w:p>
    <w:p w:rsidR="00A12D83" w:rsidRDefault="00A12D83" w:rsidP="00E7660D">
      <w:pPr>
        <w:pStyle w:val="Reference"/>
      </w:pPr>
      <w:r w:rsidRPr="00A12D83">
        <w:t xml:space="preserve"> </w:t>
      </w:r>
      <w:bookmarkStart w:id="47" w:name="_Ref377928593"/>
      <w:r w:rsidRPr="00A12D83">
        <w:t>Iwabuchi, M., Kakehi, Y., and Naemura, T. 2008. LimpiDual touch: interactive limpid display with dual-sided touch sensing. In ACM SIGGRAPH 2008 posters (SIGGRAPH '08). ACM, New York, NY, USA.</w:t>
      </w:r>
      <w:bookmarkEnd w:id="46"/>
      <w:bookmarkEnd w:id="47"/>
    </w:p>
    <w:p w:rsidR="00A12D83" w:rsidRDefault="00435521" w:rsidP="007E6157">
      <w:pPr>
        <w:pStyle w:val="Reference"/>
      </w:pPr>
      <w:r>
        <w:t xml:space="preserve"> </w:t>
      </w:r>
      <w:bookmarkStart w:id="48" w:name="_Ref377743071"/>
      <w:r>
        <w:t xml:space="preserve">Iwamura, M., Nakai, T., and Kise,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44"/>
      <w:bookmarkEnd w:id="48"/>
    </w:p>
    <w:p w:rsidR="00FE5ECA" w:rsidRDefault="00FE5ECA" w:rsidP="00E7660D">
      <w:pPr>
        <w:pStyle w:val="Reference"/>
      </w:pPr>
      <w:bookmarkStart w:id="49" w:name="_Ref364250785"/>
      <w:r>
        <w:t xml:space="preserve"> </w:t>
      </w:r>
      <w:bookmarkStart w:id="50" w:name="_Ref377659601"/>
      <w:r>
        <w:t>Kim, K., and</w:t>
      </w:r>
      <w:r w:rsidRPr="00A66E32">
        <w:t xml:space="preserve"> Elmqvist, N. 2012. Embodied lenses for collaborative visual queries on tabletop displays. Information Visualization, 11(4), 319-338.</w:t>
      </w:r>
      <w:bookmarkEnd w:id="49"/>
      <w:bookmarkEnd w:id="50"/>
    </w:p>
    <w:p w:rsidR="009F651C" w:rsidRDefault="009F651C" w:rsidP="00E7660D">
      <w:pPr>
        <w:pStyle w:val="Reference"/>
      </w:pPr>
      <w:bookmarkStart w:id="51" w:name="_Ref363414926"/>
      <w:bookmarkStart w:id="52" w:name="_Ref366069787"/>
      <w:r>
        <w:t xml:space="preserve"> </w:t>
      </w:r>
      <w:bookmarkStart w:id="53" w:name="_Ref377660469"/>
      <w:r w:rsidRPr="00315C84">
        <w:t>Lee,</w:t>
      </w:r>
      <w:r>
        <w:t xml:space="preserve"> J.H.,</w:t>
      </w:r>
      <w:r w:rsidRPr="00315C84">
        <w:t xml:space="preserve"> Bae,</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51"/>
      <w:r>
        <w:t>.</w:t>
      </w:r>
      <w:bookmarkEnd w:id="52"/>
      <w:bookmarkEnd w:id="53"/>
    </w:p>
    <w:p w:rsidR="00E4108B" w:rsidRPr="00A12D83" w:rsidRDefault="00E4108B" w:rsidP="00E4108B">
      <w:pPr>
        <w:pStyle w:val="Reference"/>
      </w:pPr>
      <w:r>
        <w:lastRenderedPageBreak/>
        <w:t xml:space="preserve"> </w:t>
      </w:r>
      <w:bookmarkStart w:id="54" w:name="_Ref377935313"/>
      <w:r>
        <w:t xml:space="preserve">Liao, C., Liu, Q., Liew,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54"/>
    </w:p>
    <w:p w:rsidR="00A12D83" w:rsidRPr="00A12D83" w:rsidRDefault="00A12D83" w:rsidP="00E7660D">
      <w:pPr>
        <w:pStyle w:val="Reference"/>
      </w:pPr>
      <w:bookmarkStart w:id="55" w:name="_Ref352437071"/>
      <w:r w:rsidRPr="00A12D83">
        <w:t xml:space="preserve"> </w:t>
      </w:r>
      <w:bookmarkStart w:id="56" w:name="_Ref352944208"/>
      <w:r w:rsidRPr="00A12D83">
        <w:t>Marshall, C. C., Price, M. N. Golovchinsky, G., and Schilit, B. N. Designing e-books for legal research. In Proc. of the 1</w:t>
      </w:r>
      <w:r w:rsidRPr="00A12D83">
        <w:rPr>
          <w:vertAlign w:val="superscript"/>
        </w:rPr>
        <w:t>st</w:t>
      </w:r>
      <w:r w:rsidRPr="00A12D83">
        <w:t xml:space="preserve"> ACM/IEEE-CS joint conference on Digital libraries, JCDL '01, 2001. ACM.</w:t>
      </w:r>
      <w:bookmarkEnd w:id="55"/>
      <w:bookmarkEnd w:id="56"/>
    </w:p>
    <w:p w:rsidR="00A12D83" w:rsidRPr="00A12D83" w:rsidRDefault="00A12D83" w:rsidP="00E7660D">
      <w:pPr>
        <w:pStyle w:val="Reference"/>
      </w:pPr>
      <w:r w:rsidRPr="00A12D83">
        <w:t xml:space="preserve"> </w:t>
      </w:r>
      <w:bookmarkStart w:id="57" w:name="_Ref352691139"/>
      <w:r w:rsidRPr="00A12D83">
        <w:t>Mackay, W.E., Pothier, G., Letondal, C., Bøegh, K., and Sørensen, H.E. 2002. The missing link: augmenting biology laboratory notebooks. In Proc. UIST '02. ACM.</w:t>
      </w:r>
      <w:bookmarkEnd w:id="57"/>
    </w:p>
    <w:p w:rsidR="00A12D83" w:rsidRPr="00A12D83" w:rsidRDefault="00A12D83" w:rsidP="007E6157">
      <w:pPr>
        <w:pStyle w:val="Reference"/>
      </w:pPr>
      <w:r w:rsidRPr="00A12D83">
        <w:t xml:space="preserve"> </w:t>
      </w:r>
      <w:bookmarkStart w:id="58" w:name="_Ref352437419"/>
      <w:r w:rsidRPr="00A12D83">
        <w:t>Matulic, F., and Norrie, M. C. Supporting active reading on pen and touch-operated tabletops. In Proc. AVI '12. 2012. ACM</w:t>
      </w:r>
      <w:bookmarkEnd w:id="58"/>
      <w:r w:rsidR="007E6157">
        <w:t>.</w:t>
      </w:r>
      <w:r w:rsidRPr="00A12D83">
        <w:t xml:space="preserve"> </w:t>
      </w:r>
    </w:p>
    <w:p w:rsidR="00A12D83" w:rsidRPr="00A12D83" w:rsidRDefault="00A12D83" w:rsidP="00E7660D">
      <w:pPr>
        <w:pStyle w:val="Reference"/>
      </w:pPr>
      <w:r w:rsidRPr="00A12D83">
        <w:t xml:space="preserve"> </w:t>
      </w:r>
      <w:bookmarkStart w:id="59" w:name="_Ref352222291"/>
      <w:r w:rsidRPr="00A12D83">
        <w:t>Ohtani, T., Hashida, T., Kakehi, Y., and Naemura, T. 2011. Comparison of front touch and back touch while using transparent double-sided touch display. In ACM SIGGRAPH 2011 Posters (SIGGRAPH '11). ACM, 2011.</w:t>
      </w:r>
      <w:bookmarkEnd w:id="59"/>
    </w:p>
    <w:p w:rsidR="00A12D83" w:rsidRDefault="00A12D83" w:rsidP="00E7660D">
      <w:pPr>
        <w:pStyle w:val="Reference"/>
      </w:pPr>
      <w:r w:rsidRPr="00A12D83">
        <w:rPr>
          <w:rFonts w:eastAsia="CMBX10" w:cs="CMBX10"/>
        </w:rPr>
        <w:t xml:space="preserve"> </w:t>
      </w:r>
      <w:bookmarkStart w:id="60" w:name="_Ref352437073"/>
      <w:r w:rsidRPr="00A12D83">
        <w:t>Price, M. N., Schilit, B. N. and Golovchinsky, G. 1998. Xlibris: the active reading machine. In Proc. CHI 98</w:t>
      </w:r>
      <w:bookmarkStart w:id="61" w:name="_Ref352144231"/>
      <w:r w:rsidRPr="00A12D83">
        <w:t>.</w:t>
      </w:r>
      <w:bookmarkEnd w:id="60"/>
    </w:p>
    <w:p w:rsidR="004D555E" w:rsidRPr="00A12D83" w:rsidRDefault="004D555E" w:rsidP="004D555E">
      <w:pPr>
        <w:pStyle w:val="Reference"/>
      </w:pPr>
      <w:r>
        <w:t xml:space="preserve"> </w:t>
      </w:r>
      <w:bookmarkStart w:id="62" w:name="_Ref377731328"/>
      <w:r w:rsidRPr="004D555E">
        <w:t>Reitmayr,</w:t>
      </w:r>
      <w:r>
        <w:t xml:space="preserve"> G.,</w:t>
      </w:r>
      <w:r w:rsidRPr="004D555E">
        <w:t xml:space="preserve"> Eade, </w:t>
      </w:r>
      <w:r>
        <w:t xml:space="preserve">E., </w:t>
      </w:r>
      <w:r w:rsidRPr="004D555E">
        <w:t>and Drummond</w:t>
      </w:r>
      <w:r>
        <w:t>, T</w:t>
      </w:r>
      <w:r w:rsidRPr="004D555E">
        <w:t>. 2005. Localisation and Interaction for Augmented Maps. In Proc</w:t>
      </w:r>
      <w:r>
        <w:t xml:space="preserve">. </w:t>
      </w:r>
      <w:r w:rsidRPr="004D555E">
        <w:t>ISMAR '05</w:t>
      </w:r>
      <w:r>
        <w:t>. IEEE.</w:t>
      </w:r>
      <w:bookmarkEnd w:id="62"/>
    </w:p>
    <w:p w:rsidR="00A12D83" w:rsidRPr="00A12D83" w:rsidRDefault="00A12D83" w:rsidP="00E7660D">
      <w:pPr>
        <w:pStyle w:val="Reference"/>
      </w:pPr>
      <w:r w:rsidRPr="00A12D83">
        <w:rPr>
          <w:rFonts w:eastAsia="CMBX10"/>
        </w:rPr>
        <w:t xml:space="preserve"> </w:t>
      </w:r>
      <w:bookmarkStart w:id="63" w:name="_Ref352144289"/>
      <w:bookmarkEnd w:id="61"/>
      <w:r w:rsidRPr="00A12D83">
        <w:rPr>
          <w:rFonts w:eastAsia="CMBX10"/>
        </w:rPr>
        <w:t>Rosten, E. and Drummond, T. 2006. Machine learning for high-speed corner detection, European Conference on Computer Vision, vol. 1, pp. 430-443, May. 2006</w:t>
      </w:r>
      <w:bookmarkEnd w:id="63"/>
    </w:p>
    <w:p w:rsidR="00A12D83" w:rsidRDefault="00A12D83" w:rsidP="00E7660D">
      <w:pPr>
        <w:pStyle w:val="Reference"/>
      </w:pPr>
      <w:r w:rsidRPr="00A12D83">
        <w:rPr>
          <w:rFonts w:eastAsia="CMBX10" w:cs="CMBX10"/>
        </w:rPr>
        <w:t xml:space="preserve"> </w:t>
      </w:r>
      <w:bookmarkStart w:id="64" w:name="_Ref352661203"/>
      <w:bookmarkStart w:id="65" w:name="_Ref377926925"/>
      <w:r w:rsidRPr="00A12D83">
        <w:t>Schilit, B., Golovchinsky, G., and Price, M. Beyond paper: supporting active reading with free form digital ink annotations. In Proc. CHI '98, pp 249-256</w:t>
      </w:r>
      <w:bookmarkEnd w:id="64"/>
      <w:r w:rsidR="00FE5ECA">
        <w:t>.</w:t>
      </w:r>
      <w:bookmarkEnd w:id="65"/>
    </w:p>
    <w:p w:rsidR="00FE5ECA" w:rsidRDefault="00FE5ECA" w:rsidP="00E7660D">
      <w:pPr>
        <w:pStyle w:val="Reference"/>
      </w:pPr>
      <w:bookmarkStart w:id="66" w:name="_Ref366578825"/>
      <w:r w:rsidRPr="00073D6E">
        <w:rPr>
          <w:lang w:val="de-DE"/>
        </w:rPr>
        <w:t xml:space="preserve"> </w:t>
      </w:r>
      <w:bookmarkStart w:id="67" w:name="_Ref377659612"/>
      <w:r w:rsidRPr="00073D6E">
        <w:rPr>
          <w:lang w:val="de-DE"/>
        </w:rPr>
        <w:t xml:space="preserve">Schmalstieg, </w:t>
      </w:r>
      <w:proofErr w:type="gramStart"/>
      <w:r w:rsidRPr="00073D6E">
        <w:rPr>
          <w:lang w:val="de-DE"/>
        </w:rPr>
        <w:t>D.,</w:t>
      </w:r>
      <w:proofErr w:type="gramEnd"/>
      <w:r w:rsidRPr="00073D6E">
        <w:rPr>
          <w:lang w:val="de-DE"/>
        </w:rPr>
        <w:t xml:space="preserve">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66"/>
      <w:bookmarkEnd w:id="67"/>
    </w:p>
    <w:p w:rsidR="002A4710" w:rsidRPr="00A12D83" w:rsidRDefault="002A4710" w:rsidP="00E7660D">
      <w:pPr>
        <w:pStyle w:val="Reference"/>
      </w:pPr>
      <w:bookmarkStart w:id="68" w:name="_Ref366842942"/>
      <w:r>
        <w:t xml:space="preserve"> </w:t>
      </w:r>
      <w:bookmarkStart w:id="69"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r w:rsidRPr="00912E60">
        <w:t>Maes</w:t>
      </w:r>
      <w:r>
        <w:t>, P</w:t>
      </w:r>
      <w:r w:rsidRPr="00912E60">
        <w:t>.</w:t>
      </w:r>
      <w:r>
        <w:t xml:space="preserve"> 2013.</w:t>
      </w:r>
      <w:r w:rsidRPr="00912E60">
        <w:t xml:space="preserve"> Glassified: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68"/>
      <w:bookmarkEnd w:id="69"/>
    </w:p>
    <w:p w:rsidR="00A12D83" w:rsidRDefault="00A12D83" w:rsidP="00E7660D">
      <w:pPr>
        <w:pStyle w:val="Reference"/>
      </w:pPr>
      <w:r w:rsidRPr="00A12D83">
        <w:rPr>
          <w:lang w:val="de-DE"/>
        </w:rPr>
        <w:t xml:space="preserve"> </w:t>
      </w:r>
      <w:bookmarkStart w:id="70" w:name="_Ref352233107"/>
      <w:bookmarkStart w:id="71" w:name="_Ref377660803"/>
      <w:bookmarkStart w:id="72" w:name="_Ref351302055"/>
      <w:r w:rsidRPr="00A12D83">
        <w:rPr>
          <w:lang w:val="de-DE"/>
        </w:rPr>
        <w:t xml:space="preserve">Spindler, M., Tominski, </w:t>
      </w:r>
      <w:proofErr w:type="gramStart"/>
      <w:r w:rsidRPr="00A12D83">
        <w:rPr>
          <w:lang w:val="de-DE"/>
        </w:rPr>
        <w:t>C.,</w:t>
      </w:r>
      <w:proofErr w:type="gramEnd"/>
      <w:r w:rsidRPr="00A12D83">
        <w:rPr>
          <w:lang w:val="de-DE"/>
        </w:rPr>
        <w:t xml:space="preserve"> Schumann, H., and Dachselt, R. 2010. </w:t>
      </w:r>
      <w:r w:rsidRPr="00A12D83">
        <w:t>Tangible views for information visualization. In Proc. ITS '10.</w:t>
      </w:r>
      <w:bookmarkEnd w:id="70"/>
      <w:r w:rsidRPr="00A12D83">
        <w:t xml:space="preserve"> ACM</w:t>
      </w:r>
      <w:r w:rsidR="00E7660D">
        <w:t>.</w:t>
      </w:r>
      <w:bookmarkEnd w:id="71"/>
    </w:p>
    <w:p w:rsidR="00E7660D" w:rsidRPr="00A12D83" w:rsidRDefault="007B52CF" w:rsidP="00E7660D">
      <w:pPr>
        <w:pStyle w:val="Reference"/>
      </w:pPr>
      <w:r>
        <w:t xml:space="preserve"> </w:t>
      </w:r>
      <w:bookmarkStart w:id="73" w:name="_Ref366578038"/>
      <w:bookmarkStart w:id="74" w:name="_Ref377657828"/>
      <w:r w:rsidRPr="00874842">
        <w:t>Sridharan</w:t>
      </w:r>
      <w:r>
        <w:t>, S.K.,</w:t>
      </w:r>
      <w:r w:rsidRPr="00874842">
        <w:t xml:space="preserve"> Hincapié-Ramos,</w:t>
      </w:r>
      <w:r>
        <w:t xml:space="preserve"> J.D., </w:t>
      </w:r>
      <w:r w:rsidRPr="00874842">
        <w:t>Flatla</w:t>
      </w:r>
      <w:r>
        <w:t>, D.,</w:t>
      </w:r>
      <w:r w:rsidRPr="00874842">
        <w:t xml:space="preserve"> and Irani</w:t>
      </w:r>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73"/>
      <w:r>
        <w:t>. ACM.</w:t>
      </w:r>
      <w:bookmarkEnd w:id="74"/>
    </w:p>
    <w:p w:rsidR="00A12D83" w:rsidRPr="00A12D83" w:rsidRDefault="00A12D83" w:rsidP="00E7660D">
      <w:pPr>
        <w:pStyle w:val="Reference"/>
      </w:pPr>
      <w:r w:rsidRPr="00A12D83">
        <w:t xml:space="preserve"> </w:t>
      </w:r>
      <w:bookmarkStart w:id="75" w:name="_Ref352690488"/>
      <w:r w:rsidRPr="00A12D83">
        <w:t>Tanaka, K., Kishino, Y., Miyamae, M., Terada, M., and Nishio, S. 2008. An information layout method for an optical see-through head mounted display focusing on the viewability. In Proc. ISMAR '08. IEEE.</w:t>
      </w:r>
      <w:bookmarkEnd w:id="75"/>
    </w:p>
    <w:p w:rsidR="00A12D83" w:rsidRPr="00A12D83" w:rsidRDefault="00A12D83" w:rsidP="00E7660D">
      <w:pPr>
        <w:pStyle w:val="Reference"/>
      </w:pPr>
      <w:r w:rsidRPr="00A12D83">
        <w:t xml:space="preserve"> </w:t>
      </w:r>
      <w:bookmarkStart w:id="76" w:name="_Ref352437429"/>
      <w:r w:rsidRPr="00A12D83">
        <w:t>Tashman, C. S. and Edwards, W. K. Liquidtext: a flexible, multitouch environment to support active reading. In Proc. CHI '11. 2011. ACM.</w:t>
      </w:r>
      <w:bookmarkEnd w:id="76"/>
    </w:p>
    <w:p w:rsidR="00A12D83" w:rsidRPr="00A12D83" w:rsidRDefault="00A12D83" w:rsidP="00E7660D">
      <w:pPr>
        <w:pStyle w:val="Reference"/>
      </w:pPr>
      <w:r w:rsidRPr="00A12D83">
        <w:t xml:space="preserve"> </w:t>
      </w:r>
      <w:bookmarkStart w:id="77" w:name="_Ref377928580"/>
      <w:r w:rsidRPr="00A12D83">
        <w:t>Wigdor, D., Forlines, C., Baudisch, P., Barnwell, J., and Shen C. 2007. Lucid touch: a see-through mobile device. In Proc. UIST '07. ACM.</w:t>
      </w:r>
      <w:bookmarkEnd w:id="72"/>
      <w:bookmarkEnd w:id="77"/>
    </w:p>
    <w:p w:rsidR="00A12D83" w:rsidRDefault="00A12D83" w:rsidP="00904B47">
      <w:pPr>
        <w:pStyle w:val="Reference"/>
      </w:pPr>
      <w:r w:rsidRPr="00A12D83">
        <w:t xml:space="preserve"> </w:t>
      </w:r>
      <w:bookmarkStart w:id="78" w:name="_Ref352436428"/>
      <w:r w:rsidRPr="00A12D83">
        <w:t xml:space="preserve">Wu, C. H., Robinson, S. J. and Mazalek, A. 2008. Turning a page on the digital annotation of physical books. In </w:t>
      </w:r>
      <w:r w:rsidRPr="00A12D83">
        <w:rPr>
          <w:rStyle w:val="Hervorhebung"/>
          <w:i w:val="0"/>
        </w:rPr>
        <w:t xml:space="preserve">Proc. </w:t>
      </w:r>
      <w:r w:rsidRPr="00A12D83">
        <w:rPr>
          <w:rStyle w:val="Hervorhebung"/>
        </w:rPr>
        <w:t xml:space="preserve"> </w:t>
      </w:r>
      <w:r w:rsidRPr="00A12D83">
        <w:t>TEI '08. ACM.</w:t>
      </w:r>
      <w:bookmarkEnd w:id="78"/>
    </w:p>
    <w:p w:rsidR="008B197E" w:rsidRDefault="008B197E">
      <w:pPr>
        <w:pStyle w:val="References"/>
        <w:numPr>
          <w:ilvl w:val="0"/>
          <w:numId w:val="0"/>
        </w:numPr>
        <w:ind w:left="360" w:hanging="360"/>
        <w:sectPr w:rsidR="008B197E" w:rsidSect="003B4153">
          <w:type w:val="continuous"/>
          <w:pgSz w:w="12240" w:h="15840" w:code="1"/>
          <w:pgMar w:top="1080" w:right="1080" w:bottom="1440" w:left="1080" w:header="720" w:footer="720" w:gutter="0"/>
          <w:cols w:num="2" w:space="475"/>
        </w:sectPr>
      </w:pPr>
    </w:p>
    <w:p w:rsidR="008B197E" w:rsidRDefault="008B197E">
      <w:pPr>
        <w:pStyle w:val="Paper-Title"/>
      </w:pPr>
      <w:bookmarkStart w:id="79" w:name="_GoBack"/>
      <w:bookmarkEnd w:id="79"/>
    </w:p>
    <w:p w:rsidR="008B197E" w:rsidRDefault="008B197E">
      <w:pPr>
        <w:pStyle w:val="Paper-Title"/>
      </w:pPr>
      <w:del w:id="80" w:author="Wolfgang Büschel" w:date="2014-01-20T13:51:00Z">
        <w:r w:rsidDel="00282530">
          <w:delText>Columns on Last Page Should Be Made As Close As Possible to Equal Length</w:delText>
        </w:r>
      </w:del>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017C" w:rsidRDefault="0013017C">
      <w:r>
        <w:separator/>
      </w:r>
    </w:p>
  </w:endnote>
  <w:endnote w:type="continuationSeparator" w:id="0">
    <w:p w:rsidR="0013017C" w:rsidRDefault="001301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3"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D10" w:rsidRDefault="00872D10">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872D10" w:rsidRDefault="00872D1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017C" w:rsidRDefault="0013017C">
      <w:r>
        <w:separator/>
      </w:r>
    </w:p>
  </w:footnote>
  <w:footnote w:type="continuationSeparator" w:id="0">
    <w:p w:rsidR="0013017C" w:rsidRDefault="0013017C">
      <w:r>
        <w:continuationSeparator/>
      </w:r>
    </w:p>
  </w:footnote>
  <w:footnote w:id="1">
    <w:p w:rsidR="00872D10" w:rsidRPr="00042892" w:rsidRDefault="00872D10">
      <w:pPr>
        <w:pStyle w:val="Funotentext"/>
        <w:rPr>
          <w:lang w:val="en-CA"/>
        </w:rPr>
      </w:pPr>
      <w:r>
        <w:rPr>
          <w:rStyle w:val="Funotenzeichen"/>
        </w:rPr>
        <w:footnoteRef/>
      </w:r>
      <w:r>
        <w:t xml:space="preserve"> </w:t>
      </w:r>
      <w:hyperlink r:id="rId1" w:history="1">
        <w:r w:rsidRPr="00F652B4">
          <w:rPr>
            <w:rStyle w:val="Hyperlink"/>
          </w:rPr>
          <w:t>https://www.tallcomponents.com/pdfkit4.aspx</w:t>
        </w:r>
      </w:hyperlink>
      <w:r>
        <w:t xml:space="preserve"> </w:t>
      </w:r>
    </w:p>
  </w:footnote>
  <w:footnote w:id="2">
    <w:p w:rsidR="00872D10" w:rsidRPr="006960AE" w:rsidRDefault="00872D10">
      <w:pPr>
        <w:pStyle w:val="Funotentext"/>
        <w:rPr>
          <w:lang w:val="en-CA"/>
        </w:rPr>
      </w:pPr>
      <w:r>
        <w:rPr>
          <w:rStyle w:val="Funotenzeichen"/>
        </w:rPr>
        <w:footnoteRef/>
      </w:r>
      <w:r>
        <w:t xml:space="preserve"> </w:t>
      </w:r>
      <w:hyperlink r:id="rId2" w:history="1">
        <w:r w:rsidRPr="003202D7">
          <w:rPr>
            <w:rStyle w:val="Hyperlink"/>
          </w:rPr>
          <w:t>http://www.metaio.com/products/</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836A8AC"/>
    <w:lvl w:ilvl="0">
      <w:start w:val="1"/>
      <w:numFmt w:val="bullet"/>
      <w:pStyle w:val="Aufzhlungszeichen"/>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olfgang Büschel">
    <w15:presenceInfo w15:providerId="AD" w15:userId="S-1-5-21-2460817856-2839157660-1071344080-11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2F8E"/>
    <w:rsid w:val="00016D54"/>
    <w:rsid w:val="00022983"/>
    <w:rsid w:val="000355F6"/>
    <w:rsid w:val="00037D46"/>
    <w:rsid w:val="00042892"/>
    <w:rsid w:val="00073D6E"/>
    <w:rsid w:val="00082F1B"/>
    <w:rsid w:val="0009634A"/>
    <w:rsid w:val="000A3ACD"/>
    <w:rsid w:val="000B1BEC"/>
    <w:rsid w:val="000B3595"/>
    <w:rsid w:val="000B6250"/>
    <w:rsid w:val="000D63A2"/>
    <w:rsid w:val="000E4261"/>
    <w:rsid w:val="000E5EFE"/>
    <w:rsid w:val="000E73CE"/>
    <w:rsid w:val="000F63F6"/>
    <w:rsid w:val="00112EA1"/>
    <w:rsid w:val="00115A3F"/>
    <w:rsid w:val="001205A3"/>
    <w:rsid w:val="0013017C"/>
    <w:rsid w:val="00130757"/>
    <w:rsid w:val="00132D32"/>
    <w:rsid w:val="00137463"/>
    <w:rsid w:val="001378B9"/>
    <w:rsid w:val="001578EE"/>
    <w:rsid w:val="00170423"/>
    <w:rsid w:val="00172159"/>
    <w:rsid w:val="00174D96"/>
    <w:rsid w:val="00184FC1"/>
    <w:rsid w:val="001D47D3"/>
    <w:rsid w:val="001E3D8C"/>
    <w:rsid w:val="001E4A9D"/>
    <w:rsid w:val="001F329E"/>
    <w:rsid w:val="00237B88"/>
    <w:rsid w:val="002430CA"/>
    <w:rsid w:val="0025125C"/>
    <w:rsid w:val="002518AB"/>
    <w:rsid w:val="00282530"/>
    <w:rsid w:val="00295DD1"/>
    <w:rsid w:val="002A03DC"/>
    <w:rsid w:val="002A2211"/>
    <w:rsid w:val="002A2F5E"/>
    <w:rsid w:val="002A4710"/>
    <w:rsid w:val="002A6678"/>
    <w:rsid w:val="002B2BB4"/>
    <w:rsid w:val="002C4F7D"/>
    <w:rsid w:val="002D6A57"/>
    <w:rsid w:val="003517E4"/>
    <w:rsid w:val="00355863"/>
    <w:rsid w:val="00375299"/>
    <w:rsid w:val="003B4153"/>
    <w:rsid w:val="003B4B68"/>
    <w:rsid w:val="003C2EAB"/>
    <w:rsid w:val="003D6E23"/>
    <w:rsid w:val="003E3258"/>
    <w:rsid w:val="00435521"/>
    <w:rsid w:val="004653C6"/>
    <w:rsid w:val="004675AF"/>
    <w:rsid w:val="00474255"/>
    <w:rsid w:val="0049141B"/>
    <w:rsid w:val="004B06E9"/>
    <w:rsid w:val="004D555E"/>
    <w:rsid w:val="00502637"/>
    <w:rsid w:val="00546FE5"/>
    <w:rsid w:val="005544D0"/>
    <w:rsid w:val="00571CED"/>
    <w:rsid w:val="005842F9"/>
    <w:rsid w:val="00597FC3"/>
    <w:rsid w:val="005A19EF"/>
    <w:rsid w:val="005A4D44"/>
    <w:rsid w:val="005A5BE9"/>
    <w:rsid w:val="005B6A93"/>
    <w:rsid w:val="005B6F29"/>
    <w:rsid w:val="005E1812"/>
    <w:rsid w:val="00603A4D"/>
    <w:rsid w:val="00605AD8"/>
    <w:rsid w:val="0061710B"/>
    <w:rsid w:val="0062758A"/>
    <w:rsid w:val="0068547D"/>
    <w:rsid w:val="0069356A"/>
    <w:rsid w:val="006960AE"/>
    <w:rsid w:val="006A044B"/>
    <w:rsid w:val="006A1FA3"/>
    <w:rsid w:val="006B6F92"/>
    <w:rsid w:val="006B760C"/>
    <w:rsid w:val="006D2E85"/>
    <w:rsid w:val="006D451E"/>
    <w:rsid w:val="006D4EEA"/>
    <w:rsid w:val="006E362E"/>
    <w:rsid w:val="006E53CC"/>
    <w:rsid w:val="006E6BE0"/>
    <w:rsid w:val="007000C9"/>
    <w:rsid w:val="0071329B"/>
    <w:rsid w:val="00774423"/>
    <w:rsid w:val="00775899"/>
    <w:rsid w:val="00793DF2"/>
    <w:rsid w:val="007B52CF"/>
    <w:rsid w:val="007B59EB"/>
    <w:rsid w:val="007C08CF"/>
    <w:rsid w:val="007C3600"/>
    <w:rsid w:val="007E6157"/>
    <w:rsid w:val="008377F8"/>
    <w:rsid w:val="00841AB8"/>
    <w:rsid w:val="008536AF"/>
    <w:rsid w:val="00870740"/>
    <w:rsid w:val="00872D10"/>
    <w:rsid w:val="0087467E"/>
    <w:rsid w:val="00891F84"/>
    <w:rsid w:val="008A4561"/>
    <w:rsid w:val="008B197E"/>
    <w:rsid w:val="008B7AEC"/>
    <w:rsid w:val="008E59DA"/>
    <w:rsid w:val="008F1A1A"/>
    <w:rsid w:val="00904B47"/>
    <w:rsid w:val="009126CF"/>
    <w:rsid w:val="00924D07"/>
    <w:rsid w:val="00927D08"/>
    <w:rsid w:val="009370A4"/>
    <w:rsid w:val="009437FF"/>
    <w:rsid w:val="00953B40"/>
    <w:rsid w:val="00964A16"/>
    <w:rsid w:val="00967330"/>
    <w:rsid w:val="00975905"/>
    <w:rsid w:val="00985CE2"/>
    <w:rsid w:val="00995F10"/>
    <w:rsid w:val="009A3F1B"/>
    <w:rsid w:val="009B701B"/>
    <w:rsid w:val="009F334B"/>
    <w:rsid w:val="009F651C"/>
    <w:rsid w:val="00A105B5"/>
    <w:rsid w:val="00A12D83"/>
    <w:rsid w:val="00A202CB"/>
    <w:rsid w:val="00A352EB"/>
    <w:rsid w:val="00A5376E"/>
    <w:rsid w:val="00A65B08"/>
    <w:rsid w:val="00A66E61"/>
    <w:rsid w:val="00A7613B"/>
    <w:rsid w:val="00A771A6"/>
    <w:rsid w:val="00A863C3"/>
    <w:rsid w:val="00AA44EB"/>
    <w:rsid w:val="00AC2292"/>
    <w:rsid w:val="00AC6562"/>
    <w:rsid w:val="00AC6845"/>
    <w:rsid w:val="00AC695B"/>
    <w:rsid w:val="00AE0068"/>
    <w:rsid w:val="00AE2664"/>
    <w:rsid w:val="00AE7837"/>
    <w:rsid w:val="00B13912"/>
    <w:rsid w:val="00B14ECA"/>
    <w:rsid w:val="00B20B16"/>
    <w:rsid w:val="00B23191"/>
    <w:rsid w:val="00B7684A"/>
    <w:rsid w:val="00B950A6"/>
    <w:rsid w:val="00BA6BAE"/>
    <w:rsid w:val="00BB5AB0"/>
    <w:rsid w:val="00BC5FA0"/>
    <w:rsid w:val="00BF3697"/>
    <w:rsid w:val="00C000BA"/>
    <w:rsid w:val="00C10052"/>
    <w:rsid w:val="00C328F6"/>
    <w:rsid w:val="00C40BE3"/>
    <w:rsid w:val="00C65524"/>
    <w:rsid w:val="00C96A1C"/>
    <w:rsid w:val="00CA2A10"/>
    <w:rsid w:val="00CB37FD"/>
    <w:rsid w:val="00CB4646"/>
    <w:rsid w:val="00CB54A9"/>
    <w:rsid w:val="00CC787F"/>
    <w:rsid w:val="00CD7EC6"/>
    <w:rsid w:val="00CE3773"/>
    <w:rsid w:val="00CF5468"/>
    <w:rsid w:val="00D0773B"/>
    <w:rsid w:val="00D24B42"/>
    <w:rsid w:val="00D3292B"/>
    <w:rsid w:val="00D415DA"/>
    <w:rsid w:val="00D57D14"/>
    <w:rsid w:val="00D602F6"/>
    <w:rsid w:val="00D66902"/>
    <w:rsid w:val="00D80FDC"/>
    <w:rsid w:val="00D84B68"/>
    <w:rsid w:val="00DA4AFC"/>
    <w:rsid w:val="00DA70EA"/>
    <w:rsid w:val="00DC415C"/>
    <w:rsid w:val="00DD74C5"/>
    <w:rsid w:val="00E15BDF"/>
    <w:rsid w:val="00E26518"/>
    <w:rsid w:val="00E26785"/>
    <w:rsid w:val="00E3178B"/>
    <w:rsid w:val="00E4108B"/>
    <w:rsid w:val="00E41CD9"/>
    <w:rsid w:val="00E46CB3"/>
    <w:rsid w:val="00E61ECF"/>
    <w:rsid w:val="00E7660D"/>
    <w:rsid w:val="00E82397"/>
    <w:rsid w:val="00E9638C"/>
    <w:rsid w:val="00EA43BA"/>
    <w:rsid w:val="00EC1F6A"/>
    <w:rsid w:val="00ED0532"/>
    <w:rsid w:val="00ED0C74"/>
    <w:rsid w:val="00ED3D93"/>
    <w:rsid w:val="00EE455B"/>
    <w:rsid w:val="00F24943"/>
    <w:rsid w:val="00F46823"/>
    <w:rsid w:val="00F5619A"/>
    <w:rsid w:val="00F6108D"/>
    <w:rsid w:val="00F63CFF"/>
    <w:rsid w:val="00F66561"/>
    <w:rsid w:val="00F84684"/>
    <w:rsid w:val="00F93DD8"/>
    <w:rsid w:val="00F96495"/>
    <w:rsid w:val="00FB0D9E"/>
    <w:rsid w:val="00FB4A09"/>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DAFC22B5-9F60-41C1-A637-3DFD608B7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80"/>
      <w:jc w:val="both"/>
    </w:pPr>
    <w:rPr>
      <w:sz w:val="18"/>
      <w:lang w:val="en-US" w:eastAsia="en-US"/>
    </w:rPr>
  </w:style>
  <w:style w:type="paragraph" w:styleId="berschrift1">
    <w:name w:val="heading 1"/>
    <w:basedOn w:val="Standard"/>
    <w:next w:val="Standard"/>
    <w:qFormat/>
    <w:pPr>
      <w:keepNext/>
      <w:numPr>
        <w:numId w:val="1"/>
      </w:numPr>
      <w:spacing w:before="40" w:after="0"/>
      <w:jc w:val="left"/>
      <w:outlineLvl w:val="0"/>
    </w:pPr>
    <w:rPr>
      <w:b/>
      <w:kern w:val="28"/>
      <w:sz w:val="24"/>
    </w:rPr>
  </w:style>
  <w:style w:type="paragraph" w:styleId="berschrift2">
    <w:name w:val="heading 2"/>
    <w:basedOn w:val="berschrift1"/>
    <w:next w:val="Standard"/>
    <w:qFormat/>
    <w:pPr>
      <w:numPr>
        <w:ilvl w:val="1"/>
      </w:numPr>
      <w:outlineLvl w:val="1"/>
    </w:pPr>
  </w:style>
  <w:style w:type="paragraph" w:styleId="berschrift3">
    <w:name w:val="heading 3"/>
    <w:basedOn w:val="berschrift2"/>
    <w:next w:val="Standard"/>
    <w:qFormat/>
    <w:pPr>
      <w:numPr>
        <w:ilvl w:val="2"/>
      </w:numPr>
      <w:outlineLvl w:val="2"/>
    </w:pPr>
    <w:rPr>
      <w:b w:val="0"/>
      <w:i/>
      <w:sz w:val="22"/>
    </w:rPr>
  </w:style>
  <w:style w:type="paragraph" w:styleId="berschrift4">
    <w:name w:val="heading 4"/>
    <w:basedOn w:val="berschrift3"/>
    <w:next w:val="Standard"/>
    <w:qFormat/>
    <w:pPr>
      <w:numPr>
        <w:ilvl w:val="3"/>
      </w:numPr>
      <w:outlineLvl w:val="3"/>
    </w:pPr>
  </w:style>
  <w:style w:type="paragraph" w:styleId="berschrift5">
    <w:name w:val="heading 5"/>
    <w:basedOn w:val="Listennummer3"/>
    <w:next w:val="Standard"/>
    <w:qFormat/>
    <w:pPr>
      <w:numPr>
        <w:ilvl w:val="4"/>
        <w:numId w:val="1"/>
      </w:numPr>
      <w:spacing w:before="40" w:after="0"/>
      <w:ind w:left="0" w:firstLine="0"/>
      <w:jc w:val="left"/>
      <w:outlineLvl w:val="4"/>
    </w:pPr>
    <w:rPr>
      <w:i/>
      <w:sz w:val="22"/>
    </w:rPr>
  </w:style>
  <w:style w:type="paragraph" w:styleId="berschrift6">
    <w:name w:val="heading 6"/>
    <w:basedOn w:val="Standard"/>
    <w:next w:val="Standard"/>
    <w:qFormat/>
    <w:pPr>
      <w:numPr>
        <w:ilvl w:val="5"/>
        <w:numId w:val="1"/>
      </w:numPr>
      <w:spacing w:before="240" w:after="60"/>
      <w:outlineLvl w:val="5"/>
    </w:pPr>
    <w:rPr>
      <w:rFonts w:ascii="Arial" w:hAnsi="Arial"/>
      <w:i/>
      <w:sz w:val="22"/>
    </w:rPr>
  </w:style>
  <w:style w:type="paragraph" w:styleId="berschrift7">
    <w:name w:val="heading 7"/>
    <w:basedOn w:val="Standard"/>
    <w:next w:val="Standard"/>
    <w:qFormat/>
    <w:pPr>
      <w:numPr>
        <w:ilvl w:val="6"/>
        <w:numId w:val="1"/>
      </w:numPr>
      <w:spacing w:before="240" w:after="60"/>
      <w:outlineLvl w:val="6"/>
    </w:pPr>
    <w:rPr>
      <w:rFonts w:ascii="Arial" w:hAnsi="Arial"/>
    </w:rPr>
  </w:style>
  <w:style w:type="paragraph" w:styleId="berschrift8">
    <w:name w:val="heading 8"/>
    <w:basedOn w:val="Standard"/>
    <w:next w:val="Standard"/>
    <w:qFormat/>
    <w:pPr>
      <w:numPr>
        <w:ilvl w:val="7"/>
        <w:numId w:val="1"/>
      </w:numPr>
      <w:spacing w:before="240" w:after="60"/>
      <w:outlineLvl w:val="7"/>
    </w:pPr>
    <w:rPr>
      <w:rFonts w:ascii="Arial" w:hAnsi="Arial"/>
      <w:i/>
    </w:rPr>
  </w:style>
  <w:style w:type="paragraph" w:styleId="berschrift9">
    <w:name w:val="heading 9"/>
    <w:basedOn w:val="Standard"/>
    <w:next w:val="Standard"/>
    <w:qFormat/>
    <w:pPr>
      <w:numPr>
        <w:ilvl w:val="8"/>
        <w:numId w:val="1"/>
      </w:numPr>
      <w:spacing w:before="240" w:after="60"/>
      <w:outlineLvl w:val="8"/>
    </w:pPr>
    <w:rPr>
      <w:rFonts w:ascii="Arial" w:hAnsi="Arial"/>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unotenzeichen">
    <w:name w:val="footnote reference"/>
    <w:basedOn w:val="Absatz-Standardschriftart"/>
    <w:semiHidden/>
    <w:rPr>
      <w:rFonts w:ascii="Times New Roman" w:hAnsi="Times New Roman"/>
      <w:sz w:val="18"/>
      <w:vertAlign w:val="superscript"/>
    </w:rPr>
  </w:style>
  <w:style w:type="paragraph" w:customStyle="1" w:styleId="Author">
    <w:name w:val="Author"/>
    <w:basedOn w:val="Standard"/>
    <w:pPr>
      <w:jc w:val="center"/>
    </w:pPr>
    <w:rPr>
      <w:rFonts w:ascii="Helvetica" w:hAnsi="Helvetica"/>
      <w:sz w:val="24"/>
    </w:rPr>
  </w:style>
  <w:style w:type="paragraph" w:customStyle="1" w:styleId="Paper-Title">
    <w:name w:val="Paper-Title"/>
    <w:basedOn w:val="Standard"/>
    <w:pPr>
      <w:spacing w:after="120"/>
      <w:jc w:val="center"/>
    </w:pPr>
    <w:rPr>
      <w:rFonts w:ascii="Helvetica" w:hAnsi="Helvetica"/>
      <w:b/>
      <w:sz w:val="36"/>
    </w:rPr>
  </w:style>
  <w:style w:type="paragraph" w:customStyle="1" w:styleId="Affiliations">
    <w:name w:val="Affiliations"/>
    <w:basedOn w:val="Standard"/>
    <w:rsid w:val="00F5619A"/>
    <w:pPr>
      <w:spacing w:after="0"/>
      <w:jc w:val="center"/>
    </w:pPr>
    <w:rPr>
      <w:rFonts w:ascii="Helvetica" w:hAnsi="Helvetica"/>
      <w:sz w:val="20"/>
    </w:rPr>
  </w:style>
  <w:style w:type="paragraph" w:styleId="Funotentext">
    <w:name w:val="footnote text"/>
    <w:basedOn w:val="Standard"/>
    <w:semiHidden/>
    <w:pPr>
      <w:ind w:left="144" w:hanging="144"/>
    </w:pPr>
  </w:style>
  <w:style w:type="paragraph" w:customStyle="1" w:styleId="Bullet">
    <w:name w:val="Bullet"/>
    <w:basedOn w:val="Standard"/>
    <w:pPr>
      <w:ind w:left="144" w:hanging="144"/>
    </w:pPr>
  </w:style>
  <w:style w:type="paragraph" w:styleId="Fuzeile">
    <w:name w:val="footer"/>
    <w:basedOn w:val="Standard"/>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berschrift1"/>
    <w:pPr>
      <w:numPr>
        <w:numId w:val="0"/>
      </w:numPr>
      <w:spacing w:before="0" w:after="120"/>
      <w:jc w:val="both"/>
      <w:outlineLvl w:val="9"/>
    </w:pPr>
    <w:rPr>
      <w:b w:val="0"/>
      <w:sz w:val="18"/>
    </w:rPr>
  </w:style>
  <w:style w:type="paragraph" w:styleId="Listennummer3">
    <w:name w:val="List Number 3"/>
    <w:basedOn w:val="Standard"/>
    <w:pPr>
      <w:ind w:left="1080" w:hanging="360"/>
    </w:pPr>
  </w:style>
  <w:style w:type="paragraph" w:customStyle="1" w:styleId="Captions">
    <w:name w:val="Captions"/>
    <w:basedOn w:val="Standard"/>
    <w:pPr>
      <w:framePr w:w="4680" w:h="2160" w:hRule="exact" w:hSpace="187" w:wrap="around" w:hAnchor="text" w:yAlign="bottom" w:anchorLock="1"/>
      <w:jc w:val="center"/>
    </w:pPr>
    <w:rPr>
      <w:b/>
    </w:rPr>
  </w:style>
  <w:style w:type="paragraph" w:customStyle="1" w:styleId="References">
    <w:name w:val="References"/>
    <w:basedOn w:val="Standard"/>
    <w:link w:val="ReferencesChar"/>
    <w:pPr>
      <w:numPr>
        <w:numId w:val="2"/>
      </w:numPr>
      <w:jc w:val="left"/>
    </w:pPr>
  </w:style>
  <w:style w:type="character" w:styleId="Seitenzahl">
    <w:name w:val="page number"/>
    <w:basedOn w:val="Absatz-Standardschriftart"/>
  </w:style>
  <w:style w:type="paragraph" w:styleId="Textkrper-Zeileneinzug">
    <w:name w:val="Body Text Indent"/>
    <w:basedOn w:val="Standard"/>
    <w:pPr>
      <w:spacing w:after="0"/>
      <w:ind w:firstLine="360"/>
    </w:pPr>
  </w:style>
  <w:style w:type="paragraph" w:styleId="Dokumentstruktur">
    <w:name w:val="Document Map"/>
    <w:basedOn w:val="Standard"/>
    <w:semiHidden/>
    <w:pPr>
      <w:shd w:val="clear" w:color="auto" w:fill="000080"/>
    </w:pPr>
    <w:rPr>
      <w:rFonts w:ascii="Tahoma" w:hAnsi="Tahoma" w:cs="Tahoma"/>
    </w:rPr>
  </w:style>
  <w:style w:type="paragraph" w:styleId="Beschriftung">
    <w:name w:val="caption"/>
    <w:basedOn w:val="Standard"/>
    <w:next w:val="Standard"/>
    <w:qFormat/>
    <w:rsid w:val="00FB4A09"/>
    <w:pPr>
      <w:spacing w:after="0"/>
      <w:jc w:val="center"/>
    </w:pPr>
    <w:rPr>
      <w:rFonts w:cs="Miriam"/>
      <w:b/>
      <w:bCs/>
      <w:szCs w:val="18"/>
      <w:lang w:eastAsia="en-AU"/>
    </w:rPr>
  </w:style>
  <w:style w:type="paragraph" w:styleId="Textkrper">
    <w:name w:val="Body Text"/>
    <w:basedOn w:val="Standard"/>
    <w:pPr>
      <w:framePr w:w="4680" w:h="2112" w:hRule="exact" w:hSpace="187" w:wrap="around" w:vAnchor="page" w:hAnchor="page" w:x="1155" w:y="12245" w:anchorLock="1"/>
      <w:spacing w:after="0"/>
    </w:pPr>
    <w:rPr>
      <w:sz w:val="16"/>
    </w:rPr>
  </w:style>
  <w:style w:type="character" w:styleId="Hyperlink">
    <w:name w:val="Hyperlink"/>
    <w:basedOn w:val="Absatz-Standardschriftart"/>
    <w:rPr>
      <w:color w:val="0000FF"/>
      <w:u w:val="single"/>
    </w:rPr>
  </w:style>
  <w:style w:type="paragraph" w:styleId="Kopfzeile">
    <w:name w:val="header"/>
    <w:basedOn w:val="Standard"/>
    <w:pPr>
      <w:tabs>
        <w:tab w:val="center" w:pos="4320"/>
        <w:tab w:val="right" w:pos="8640"/>
      </w:tabs>
    </w:pPr>
  </w:style>
  <w:style w:type="character" w:styleId="BesuchterHyperlink">
    <w:name w:val="FollowedHyperlink"/>
    <w:basedOn w:val="Absatz-Standardschriftart"/>
    <w:rsid w:val="0062758A"/>
    <w:rPr>
      <w:color w:val="800080"/>
      <w:u w:val="single"/>
    </w:rPr>
  </w:style>
  <w:style w:type="character" w:styleId="Kommentarzeichen">
    <w:name w:val="annotation reference"/>
    <w:basedOn w:val="Absatz-Standardschriftart"/>
    <w:rsid w:val="00115A3F"/>
    <w:rPr>
      <w:sz w:val="16"/>
      <w:szCs w:val="16"/>
    </w:rPr>
  </w:style>
  <w:style w:type="paragraph" w:styleId="Kommentartext">
    <w:name w:val="annotation text"/>
    <w:basedOn w:val="Standard"/>
    <w:link w:val="KommentartextZchn"/>
    <w:rsid w:val="00115A3F"/>
    <w:rPr>
      <w:sz w:val="20"/>
    </w:rPr>
  </w:style>
  <w:style w:type="character" w:customStyle="1" w:styleId="KommentartextZchn">
    <w:name w:val="Kommentartext Zchn"/>
    <w:basedOn w:val="Absatz-Standardschriftart"/>
    <w:link w:val="Kommentartext"/>
    <w:rsid w:val="00115A3F"/>
    <w:rPr>
      <w:lang w:val="en-US" w:eastAsia="en-US"/>
    </w:rPr>
  </w:style>
  <w:style w:type="paragraph" w:styleId="Kommentarthema">
    <w:name w:val="annotation subject"/>
    <w:basedOn w:val="Kommentartext"/>
    <w:next w:val="Kommentartext"/>
    <w:link w:val="KommentarthemaZchn"/>
    <w:rsid w:val="00115A3F"/>
    <w:rPr>
      <w:b/>
      <w:bCs/>
    </w:rPr>
  </w:style>
  <w:style w:type="character" w:customStyle="1" w:styleId="KommentarthemaZchn">
    <w:name w:val="Kommentarthema Zchn"/>
    <w:basedOn w:val="KommentartextZchn"/>
    <w:link w:val="Kommentarthema"/>
    <w:rsid w:val="00115A3F"/>
    <w:rPr>
      <w:b/>
      <w:bCs/>
      <w:lang w:val="en-US" w:eastAsia="en-US"/>
    </w:rPr>
  </w:style>
  <w:style w:type="paragraph" w:styleId="Sprechblasentext">
    <w:name w:val="Balloon Text"/>
    <w:basedOn w:val="Standard"/>
    <w:link w:val="SprechblasentextZchn"/>
    <w:rsid w:val="00115A3F"/>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115A3F"/>
    <w:rPr>
      <w:rFonts w:ascii="Tahoma" w:hAnsi="Tahoma" w:cs="Tahoma"/>
      <w:sz w:val="16"/>
      <w:szCs w:val="16"/>
      <w:lang w:val="en-US" w:eastAsia="en-US"/>
    </w:rPr>
  </w:style>
  <w:style w:type="paragraph" w:styleId="Listenabsatz">
    <w:name w:val="List Paragraph"/>
    <w:basedOn w:val="Standard"/>
    <w:uiPriority w:val="72"/>
    <w:qFormat/>
    <w:rsid w:val="00AC2292"/>
    <w:pPr>
      <w:spacing w:after="120"/>
      <w:ind w:left="720"/>
      <w:contextualSpacing/>
    </w:pPr>
    <w:rPr>
      <w:sz w:val="20"/>
    </w:rPr>
  </w:style>
  <w:style w:type="paragraph" w:styleId="Index2">
    <w:name w:val="index 2"/>
    <w:basedOn w:val="Standard"/>
    <w:next w:val="Standard"/>
    <w:autoRedefine/>
    <w:rsid w:val="00AC2292"/>
    <w:pPr>
      <w:spacing w:after="120"/>
      <w:ind w:left="480" w:hanging="240"/>
    </w:pPr>
    <w:rPr>
      <w:sz w:val="20"/>
    </w:rPr>
  </w:style>
  <w:style w:type="paragraph" w:styleId="Aufzhlungszeichen">
    <w:name w:val="List Bullet"/>
    <w:basedOn w:val="Standard"/>
    <w:autoRedefine/>
    <w:rsid w:val="00AC2292"/>
    <w:pPr>
      <w:numPr>
        <w:numId w:val="4"/>
      </w:numPr>
      <w:spacing w:after="120"/>
    </w:pPr>
    <w:rPr>
      <w:sz w:val="20"/>
    </w:rPr>
  </w:style>
  <w:style w:type="table" w:styleId="Tabellenraster">
    <w:name w:val="Table Grid"/>
    <w:basedOn w:val="NormaleTabelle"/>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Standard"/>
    <w:link w:val="TableContentChar"/>
    <w:qFormat/>
    <w:rsid w:val="00237B88"/>
    <w:pPr>
      <w:spacing w:after="100" w:afterAutospacing="1"/>
      <w:jc w:val="left"/>
    </w:pPr>
  </w:style>
  <w:style w:type="character" w:customStyle="1" w:styleId="TableContentChar">
    <w:name w:val="Table Content Char"/>
    <w:basedOn w:val="Absatz-Standardschriftart"/>
    <w:link w:val="TableContent"/>
    <w:rsid w:val="00237B88"/>
    <w:rPr>
      <w:sz w:val="18"/>
      <w:lang w:val="en-US" w:eastAsia="en-US"/>
    </w:rPr>
  </w:style>
  <w:style w:type="character" w:styleId="Hervorhebung">
    <w:name w:val="Emphasis"/>
    <w:basedOn w:val="Absatz-Standardschriftar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Absatz-Standardschriftar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2" Type="http://schemas.openxmlformats.org/officeDocument/2006/relationships/hyperlink" Target="http://www.metaio.com/products/" TargetMode="External"/><Relationship Id="rId1" Type="http://schemas.openxmlformats.org/officeDocument/2006/relationships/hyperlink" Target="https://www.tallcomponents.com/pdfkit4.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9B6C86-F1B2-4B2A-B29A-155FC048B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6755</Words>
  <Characters>42563</Characters>
  <Application>Microsoft Office Word</Application>
  <DocSecurity>0</DocSecurity>
  <Lines>354</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Proceedings Template - WORD</vt:lpstr>
      <vt:lpstr>Proceedings Template - WORD</vt:lpstr>
    </vt:vector>
  </TitlesOfParts>
  <Company>ACM</Company>
  <LinksUpToDate>false</LinksUpToDate>
  <CharactersWithSpaces>49220</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Wolfgang Büschel</cp:lastModifiedBy>
  <cp:revision>84</cp:revision>
  <cp:lastPrinted>2011-01-13T16:51:00Z</cp:lastPrinted>
  <dcterms:created xsi:type="dcterms:W3CDTF">2014-01-15T15:58:00Z</dcterms:created>
  <dcterms:modified xsi:type="dcterms:W3CDTF">2014-01-20T12:51:00Z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