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42C0" w:rsidRDefault="0076730B" w:rsidP="00D33086">
      <w:pPr>
        <w:pStyle w:val="Titel"/>
      </w:pPr>
      <w:r w:rsidRPr="0076730B">
        <w:t>Contact Augmented Reality</w:t>
      </w:r>
      <w:r w:rsidR="004E2A27">
        <w:t xml:space="preserve">: </w:t>
      </w:r>
      <w:r w:rsidR="004E2A27">
        <w:br/>
      </w:r>
      <w:r w:rsidR="001F4A2C">
        <w:t>An Exploration of</w:t>
      </w:r>
      <w:r w:rsidR="004E2A27">
        <w:t xml:space="preserve"> its Design and </w:t>
      </w:r>
      <w:r w:rsidRPr="0076730B">
        <w:t>Implementation</w:t>
      </w:r>
    </w:p>
    <w:tbl>
      <w:tblPr>
        <w:tblW w:w="10080" w:type="dxa"/>
        <w:jc w:val="center"/>
        <w:tblLayout w:type="fixed"/>
        <w:tblLook w:val="0000" w:firstRow="0" w:lastRow="0" w:firstColumn="0" w:lastColumn="0" w:noHBand="0" w:noVBand="0"/>
      </w:tblPr>
      <w:tblGrid>
        <w:gridCol w:w="3360"/>
        <w:gridCol w:w="3360"/>
        <w:gridCol w:w="3360"/>
      </w:tblGrid>
      <w:tr w:rsidR="007031CC" w:rsidRPr="00D80B6E">
        <w:trPr>
          <w:jc w:val="center"/>
        </w:trPr>
        <w:tc>
          <w:tcPr>
            <w:tcW w:w="5148" w:type="dxa"/>
            <w:tcBorders>
              <w:top w:val="nil"/>
              <w:left w:val="nil"/>
              <w:bottom w:val="nil"/>
              <w:right w:val="nil"/>
            </w:tcBorders>
          </w:tcPr>
          <w:p w:rsidR="007031CC" w:rsidRPr="00D62A4A" w:rsidRDefault="007031CC">
            <w:pPr>
              <w:pStyle w:val="Author"/>
            </w:pPr>
            <w:r>
              <w:t>1st Author Name</w:t>
            </w:r>
            <w:r w:rsidRPr="00D62A4A">
              <w:t xml:space="preserve"> </w:t>
            </w:r>
          </w:p>
          <w:p w:rsidR="007031CC" w:rsidRPr="00D62A4A" w:rsidRDefault="007031CC">
            <w:pPr>
              <w:pStyle w:val="Affiliation"/>
            </w:pPr>
            <w:r w:rsidRPr="00D62A4A">
              <w:t>Affiliation</w:t>
            </w:r>
          </w:p>
          <w:p w:rsidR="007031CC" w:rsidRPr="00D62A4A" w:rsidRDefault="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2nd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3</w:t>
            </w:r>
            <w:r w:rsidRPr="007031CC">
              <w:rPr>
                <w:vertAlign w:val="superscript"/>
              </w:rPr>
              <w:t>rd</w:t>
            </w:r>
            <w:r>
              <w:t xml:space="preserve">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9E733B" w:rsidRDefault="007031CC" w:rsidP="009E733B">
            <w:pPr>
              <w:pStyle w:val="Affiliation"/>
            </w:pPr>
            <w:r w:rsidRPr="00D62A4A">
              <w:t xml:space="preserve">e-mail address  </w:t>
            </w:r>
          </w:p>
        </w:tc>
      </w:tr>
    </w:tbl>
    <w:p w:rsidR="00E91B3B" w:rsidRDefault="00E91B3B" w:rsidP="00E91B3B">
      <w:pPr>
        <w:pStyle w:val="Author"/>
        <w:jc w:val="both"/>
        <w:rPr>
          <w:sz w:val="20"/>
        </w:rPr>
        <w:sectPr w:rsidR="00E91B3B" w:rsidSect="00DE1746">
          <w:pgSz w:w="12240" w:h="15840" w:code="1"/>
          <w:pgMar w:top="1224" w:right="1080" w:bottom="1440" w:left="1080" w:header="720" w:footer="720" w:gutter="0"/>
          <w:cols w:space="720"/>
          <w:docGrid w:linePitch="360"/>
        </w:sectPr>
      </w:pPr>
      <w:r>
        <w:rPr>
          <w:noProof/>
          <w:lang w:val="de-DE" w:eastAsia="de-DE"/>
        </w:rPr>
        <mc:AlternateContent>
          <mc:Choice Requires="wpg">
            <w:drawing>
              <wp:anchor distT="0" distB="0" distL="114300" distR="114300" simplePos="0" relativeHeight="251667968" behindDoc="0" locked="0" layoutInCell="1" allowOverlap="1" wp14:anchorId="3D032EF3" wp14:editId="3E2CE609">
                <wp:simplePos x="0" y="0"/>
                <wp:positionH relativeFrom="column">
                  <wp:posOffset>29845</wp:posOffset>
                </wp:positionH>
                <wp:positionV relativeFrom="paragraph">
                  <wp:posOffset>76200</wp:posOffset>
                </wp:positionV>
                <wp:extent cx="6400165" cy="1823720"/>
                <wp:effectExtent l="0" t="0" r="635" b="5080"/>
                <wp:wrapSquare wrapText="bothSides"/>
                <wp:docPr id="9" name="Group 9"/>
                <wp:cNvGraphicFramePr/>
                <a:graphic xmlns:a="http://schemas.openxmlformats.org/drawingml/2006/main">
                  <a:graphicData uri="http://schemas.microsoft.com/office/word/2010/wordprocessingGroup">
                    <wpg:wgp>
                      <wpg:cNvGrpSpPr/>
                      <wpg:grpSpPr>
                        <a:xfrm>
                          <a:off x="0" y="0"/>
                          <a:ext cx="6400165" cy="1823720"/>
                          <a:chOff x="0" y="0"/>
                          <a:chExt cx="6400724" cy="1832076"/>
                        </a:xfrm>
                      </wpg:grpSpPr>
                      <pic:pic xmlns:pic="http://schemas.openxmlformats.org/drawingml/2006/picture">
                        <pic:nvPicPr>
                          <pic:cNvPr id="8" name="Picture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76" y="0"/>
                            <a:ext cx="6400648" cy="1362973"/>
                          </a:xfrm>
                          <a:prstGeom prst="rect">
                            <a:avLst/>
                          </a:prstGeom>
                        </pic:spPr>
                      </pic:pic>
                      <wps:wsp>
                        <wps:cNvPr id="1" name="Text Box 1"/>
                        <wps:cNvSpPr txBox="1"/>
                        <wps:spPr>
                          <a:xfrm>
                            <a:off x="0" y="1415014"/>
                            <a:ext cx="6400723" cy="417062"/>
                          </a:xfrm>
                          <a:prstGeom prst="rect">
                            <a:avLst/>
                          </a:prstGeom>
                          <a:solidFill>
                            <a:prstClr val="white"/>
                          </a:solidFill>
                          <a:ln>
                            <a:noFill/>
                          </a:ln>
                          <a:effectLst/>
                        </wps:spPr>
                        <wps:txbx>
                          <w:txbxContent>
                            <w:p w:rsidR="00AF49DC" w:rsidRPr="00285DF7" w:rsidRDefault="00AF49DC" w:rsidP="00E91B3B">
                              <w:pPr>
                                <w:pStyle w:val="Beschriftung"/>
                                <w:rPr>
                                  <w:noProof/>
                                  <w:color w:val="000000"/>
                                  <w:sz w:val="20"/>
                                </w:rPr>
                              </w:pPr>
                              <w:bookmarkStart w:id="0" w:name="_Ref351558793"/>
                              <w:r>
                                <w:t xml:space="preserve">Figure </w:t>
                              </w:r>
                              <w:r>
                                <w:fldChar w:fldCharType="begin"/>
                              </w:r>
                              <w:r>
                                <w:instrText xml:space="preserve"> SEQ Figure \* ARABIC </w:instrText>
                              </w:r>
                              <w:r>
                                <w:fldChar w:fldCharType="separate"/>
                              </w:r>
                              <w:r>
                                <w:rPr>
                                  <w:noProof/>
                                </w:rPr>
                                <w:t>1</w:t>
                              </w:r>
                              <w:r>
                                <w:fldChar w:fldCharType="end"/>
                              </w:r>
                              <w:bookmarkEnd w:id="0"/>
                              <w:r>
                                <w:t>: Mock-ups for a transparent portable device implementing Contact Augmented Reality for active reading tasks: A) Pen-based scribbles, B) access to color images, C) flipping to online-search for selected content, and D) stacking for content sharing.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 o:spid="_x0000_s1026" style="position:absolute;left:0;text-align:left;margin-left:2.35pt;margin-top:6pt;width:503.95pt;height:143.6pt;z-index:251667968;mso-width-relative:margin;mso-height-relative:margin" coordsize="64007,18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64007;height:13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7S1nAAAAA2gAAAA8AAABkcnMvZG93bnJldi54bWxET02LwjAQvS/4H8II3tZUDyK1aVlEQTyp&#10;K+Lexma27dpMahNr/ffmsODx8b6TrDe16Kh1lWUFk3EEgji3uuJCwfF7/TkH4TyyxtoyKXiSgywd&#10;fCQYa/vgPXUHX4gQwi5GBaX3TSyly0sy6Ma2IQ7cr20N+gDbQuoWHyHc1HIaRTNpsOLQUGJDy5Ly&#10;6+FuFHSX2587525XL/XP6nm6bK80mSk1GvZfCxCeev8W/7s3WkHYGq6EGyDT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vtLWcAAAADaAAAADwAAAAAAAAAAAAAAAACfAgAA&#10;ZHJzL2Rvd25yZXYueG1sUEsFBgAAAAAEAAQA9wAAAIwDAAAAAA==&#10;">
                  <v:imagedata r:id="rId10" o:title=""/>
                  <v:path arrowok="t"/>
                </v:shape>
                <v:shapetype id="_x0000_t202" coordsize="21600,21600" o:spt="202" path="m,l,21600r21600,l21600,xe">
                  <v:stroke joinstyle="miter"/>
                  <v:path gradientshapeok="t" o:connecttype="rect"/>
                </v:shapetype>
                <v:shape id="Text Box 1" o:spid="_x0000_s1028" type="#_x0000_t202" style="position:absolute;top:14150;width:64007;height:4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AF49DC" w:rsidRPr="00285DF7" w:rsidRDefault="00AF49DC" w:rsidP="00E91B3B">
                        <w:pPr>
                          <w:pStyle w:val="Beschriftung"/>
                          <w:rPr>
                            <w:noProof/>
                            <w:color w:val="000000"/>
                            <w:sz w:val="20"/>
                          </w:rPr>
                        </w:pPr>
                        <w:bookmarkStart w:id="1" w:name="_Ref351558793"/>
                        <w:r>
                          <w:t xml:space="preserve">Figure </w:t>
                        </w:r>
                        <w:r>
                          <w:fldChar w:fldCharType="begin"/>
                        </w:r>
                        <w:r>
                          <w:instrText xml:space="preserve"> SEQ Figure \* ARABIC </w:instrText>
                        </w:r>
                        <w:r>
                          <w:fldChar w:fldCharType="separate"/>
                        </w:r>
                        <w:r>
                          <w:rPr>
                            <w:noProof/>
                          </w:rPr>
                          <w:t>1</w:t>
                        </w:r>
                        <w:r>
                          <w:fldChar w:fldCharType="end"/>
                        </w:r>
                        <w:bookmarkEnd w:id="1"/>
                        <w:r>
                          <w:t>: Mock-ups for a transparent portable device implementing Contact Augmented Reality for active reading tasks: A) Pen-based scribbles, B) access to color images, C) flipping to online-search for selected content, and D) stacking for content sharing.</w:t>
                        </w:r>
                      </w:p>
                    </w:txbxContent>
                  </v:textbox>
                </v:shape>
                <w10:wrap type="square"/>
              </v:group>
            </w:pict>
          </mc:Fallback>
        </mc:AlternateContent>
      </w:r>
    </w:p>
    <w:p w:rsidR="006B3F1F" w:rsidRDefault="00AC3090">
      <w:pPr>
        <w:pStyle w:val="berschrift1"/>
        <w:spacing w:before="0"/>
      </w:pPr>
      <w:r>
        <w:rPr>
          <w:noProof/>
          <w:lang w:val="de-DE" w:eastAsia="de-DE"/>
        </w:rPr>
        <mc:AlternateContent>
          <mc:Choice Requires="wps">
            <w:drawing>
              <wp:anchor distT="0" distB="0" distL="114300" distR="114300" simplePos="0" relativeHeight="251657728" behindDoc="0" locked="1" layoutInCell="1" allowOverlap="0" wp14:anchorId="079C31B3" wp14:editId="0E2B4545">
                <wp:simplePos x="0" y="0"/>
                <wp:positionH relativeFrom="margin">
                  <wp:align>left</wp:align>
                </wp:positionH>
                <wp:positionV relativeFrom="margin">
                  <wp:align>bottom</wp:align>
                </wp:positionV>
                <wp:extent cx="3044825" cy="902335"/>
                <wp:effectExtent l="0" t="0" r="317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902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49DC" w:rsidRDefault="00AF49DC" w:rsidP="00F01986">
                            <w:pPr>
                              <w:pStyle w:val="Copyright"/>
                            </w:pPr>
                          </w:p>
                          <w:p w:rsidR="00AF49DC" w:rsidRDefault="00AF49DC"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AF49DC" w:rsidRDefault="00AF49DC"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9" type="#_x0000_t202" style="position:absolute;left:0;text-align:left;margin-left:0;margin-top:0;width:239.75pt;height:71.05pt;z-index:25165772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" o:allowoverlap="f" stroked="f">
                <v:textbox inset="0,,0">
                  <w:txbxContent>
                    <w:p w:rsidR="00AF49DC" w:rsidRDefault="00AF49DC" w:rsidP="00F01986">
                      <w:pPr>
                        <w:pStyle w:val="Copyright"/>
                      </w:pPr>
                    </w:p>
                    <w:p w:rsidR="00AF49DC" w:rsidRDefault="00AF49DC"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AF49DC" w:rsidRDefault="00AF49DC"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v:textbox>
                <w10:wrap type="square" anchorx="margin" anchory="margin"/>
                <w10:anchorlock/>
              </v:shape>
            </w:pict>
          </mc:Fallback>
        </mc:AlternateContent>
      </w:r>
      <w:r w:rsidR="006B3F1F">
        <w:t>ABSTRACT</w:t>
      </w:r>
    </w:p>
    <w:p w:rsidR="006B3F1F" w:rsidRDefault="00283238">
      <w:r>
        <w:t>We present Contact Augmented Reality (</w:t>
      </w:r>
      <w:proofErr w:type="spellStart"/>
      <w:r>
        <w:t>cAR</w:t>
      </w:r>
      <w:proofErr w:type="spellEnd"/>
      <w:r>
        <w:t>), an approach to augmented reality</w:t>
      </w:r>
      <w:r w:rsidR="00F86BBA">
        <w:t xml:space="preserve"> </w:t>
      </w:r>
      <w:r>
        <w:t xml:space="preserve">where </w:t>
      </w:r>
      <w:r w:rsidR="008C44F4">
        <w:t xml:space="preserve">a </w:t>
      </w:r>
      <w:r w:rsidR="005D2A0B">
        <w:t xml:space="preserve">mobile device with a </w:t>
      </w:r>
      <w:r w:rsidR="008C44F4">
        <w:t>transparent</w:t>
      </w:r>
      <w:r>
        <w:t xml:space="preserve"> display </w:t>
      </w:r>
      <w:r w:rsidR="005D2A0B">
        <w:t xml:space="preserve">rests on top of </w:t>
      </w:r>
      <w:r>
        <w:t>the augmented object.</w:t>
      </w:r>
      <w:r w:rsidR="006A4DCB">
        <w:t xml:space="preserve"> By following an iterative and user-centric design approach we identified interaction techniques </w:t>
      </w:r>
      <w:ins w:id="1" w:author="Wolfgang Büschel" w:date="2013-04-02T10:26:00Z">
        <w:r w:rsidR="007D5409">
          <w:t xml:space="preserve">for </w:t>
        </w:r>
      </w:ins>
      <w:proofErr w:type="spellStart"/>
      <w:r w:rsidR="006A4DCB">
        <w:t>cAR</w:t>
      </w:r>
      <w:proofErr w:type="spellEnd"/>
      <w:r w:rsidR="006A4DCB">
        <w:t xml:space="preserve"> devices and organized them in three categories: contact-based, content-based and off-contact. We built two prototype </w:t>
      </w:r>
      <w:proofErr w:type="spellStart"/>
      <w:r w:rsidR="006A4DCB">
        <w:t>cAR</w:t>
      </w:r>
      <w:proofErr w:type="spellEnd"/>
      <w:r w:rsidR="006A4DCB">
        <w:t xml:space="preserve"> devices </w:t>
      </w:r>
      <w:r w:rsidR="003A4F81">
        <w:t>and explore</w:t>
      </w:r>
      <w:r w:rsidR="006A4DCB">
        <w:t xml:space="preserve"> their usage for active reading tasks.</w:t>
      </w:r>
      <w:r w:rsidR="00CA0C88">
        <w:t xml:space="preserve"> </w:t>
      </w:r>
      <w:r w:rsidR="003A4F81">
        <w:t xml:space="preserve">A </w:t>
      </w:r>
      <w:r w:rsidR="00CA0C88">
        <w:t xml:space="preserve">first </w:t>
      </w:r>
      <w:r w:rsidR="003A4F81">
        <w:t xml:space="preserve">low-level </w:t>
      </w:r>
      <w:r w:rsidR="00CA0C88">
        <w:t xml:space="preserve">prototype </w:t>
      </w:r>
      <w:r w:rsidR="005D2A0B">
        <w:t xml:space="preserve">uses </w:t>
      </w:r>
      <w:ins w:id="2" w:author="Wolfgang Büschel" w:date="2013-04-02T10:26:00Z">
        <w:r w:rsidR="007D5409">
          <w:t xml:space="preserve">a </w:t>
        </w:r>
      </w:ins>
      <w:r w:rsidR="00CA0C88">
        <w:t>tabletop</w:t>
      </w:r>
      <w:r w:rsidR="005D2A0B">
        <w:t xml:space="preserve"> and </w:t>
      </w:r>
      <w:r w:rsidR="00CA0C88">
        <w:t>transparent tangibles</w:t>
      </w:r>
      <w:r w:rsidR="003A4F81">
        <w:t xml:space="preserve"> and allowed us to iterate quickly over alternative designs</w:t>
      </w:r>
      <w:r w:rsidR="00CA0C88">
        <w:t xml:space="preserve">. The second </w:t>
      </w:r>
      <w:r w:rsidR="003A4F81">
        <w:t xml:space="preserve">and higher-level </w:t>
      </w:r>
      <w:r w:rsidR="00CA0C88">
        <w:t xml:space="preserve">prototype, called the </w:t>
      </w:r>
      <w:proofErr w:type="spellStart"/>
      <w:r w:rsidR="00CA0C88">
        <w:t>tPad</w:t>
      </w:r>
      <w:proofErr w:type="spellEnd"/>
      <w:r w:rsidR="00CA0C88">
        <w:t>,</w:t>
      </w:r>
      <w:r w:rsidR="008C44F4">
        <w:t xml:space="preserve"> </w:t>
      </w:r>
      <w:r w:rsidR="003A4F81">
        <w:t xml:space="preserve">is a </w:t>
      </w:r>
      <w:r w:rsidR="00CA0C88">
        <w:t xml:space="preserve">7’’ touch LCD display </w:t>
      </w:r>
      <w:r w:rsidR="008C44F4">
        <w:t xml:space="preserve">with </w:t>
      </w:r>
      <w:r w:rsidR="00CA0C88">
        <w:t xml:space="preserve">an external </w:t>
      </w:r>
      <w:r w:rsidR="00CA0C88" w:rsidRPr="007D5409">
        <w:rPr>
          <w:highlight w:val="yellow"/>
          <w:rPrChange w:id="3" w:author="Wolfgang Büschel" w:date="2013-04-02T10:27:00Z">
            <w:rPr/>
          </w:rPrChange>
        </w:rPr>
        <w:t>camera</w:t>
      </w:r>
      <w:r w:rsidR="008C44F4" w:rsidRPr="007D5409">
        <w:rPr>
          <w:highlight w:val="yellow"/>
          <w:rPrChange w:id="4" w:author="Wolfgang Büschel" w:date="2013-04-02T10:27:00Z">
            <w:rPr/>
          </w:rPrChange>
        </w:rPr>
        <w:t xml:space="preserve"> and resting</w:t>
      </w:r>
      <w:r w:rsidR="008C44F4">
        <w:t xml:space="preserve"> on a light-table</w:t>
      </w:r>
      <w:r w:rsidR="00CA0C88">
        <w:t xml:space="preserve">. A paper document is placed on the light-table and the </w:t>
      </w:r>
      <w:proofErr w:type="spellStart"/>
      <w:r w:rsidR="00CA0C88">
        <w:t>tPad</w:t>
      </w:r>
      <w:proofErr w:type="spellEnd"/>
      <w:r w:rsidR="00CA0C88">
        <w:t xml:space="preserve"> is placed on top of the document.</w:t>
      </w:r>
      <w:r w:rsidR="00B65357">
        <w:t xml:space="preserve"> The </w:t>
      </w:r>
      <w:proofErr w:type="spellStart"/>
      <w:r w:rsidR="00B65357">
        <w:t>tPad</w:t>
      </w:r>
      <w:proofErr w:type="spellEnd"/>
      <w:r w:rsidR="00B65357">
        <w:t xml:space="preserve"> uses the external camera </w:t>
      </w:r>
      <w:r w:rsidR="008C44F4">
        <w:t>t</w:t>
      </w:r>
      <w:r w:rsidR="003A4F81">
        <w:t>o</w:t>
      </w:r>
      <w:r w:rsidR="008C44F4">
        <w:t xml:space="preserve"> </w:t>
      </w:r>
      <w:r w:rsidR="005D2A0B">
        <w:t xml:space="preserve">identify </w:t>
      </w:r>
      <w:r w:rsidR="003A4F81">
        <w:t xml:space="preserve">the document, </w:t>
      </w:r>
      <w:r w:rsidR="005D2A0B">
        <w:t xml:space="preserve">and determine its </w:t>
      </w:r>
      <w:r w:rsidR="00B65357">
        <w:t>location and orientation via feature tracking.</w:t>
      </w:r>
      <w:r w:rsidR="003974F8">
        <w:t xml:space="preserve"> We collected initial user feedback and elaborate on the HCI and technical challenges to address before realizing </w:t>
      </w:r>
      <w:proofErr w:type="spellStart"/>
      <w:r w:rsidR="00423938">
        <w:t>cAR</w:t>
      </w:r>
      <w:proofErr w:type="spellEnd"/>
      <w:r w:rsidR="003974F8">
        <w:t>.</w:t>
      </w:r>
    </w:p>
    <w:p w:rsidR="006B3F1F" w:rsidRDefault="006B3F1F">
      <w:pPr>
        <w:pStyle w:val="berschrift2"/>
      </w:pPr>
      <w:r>
        <w:t>Author Keywords</w:t>
      </w:r>
    </w:p>
    <w:p w:rsidR="00A33071" w:rsidRDefault="00514F5E" w:rsidP="00514F5E">
      <w:r>
        <w:t xml:space="preserve">Contact Augmented Reality, Transparent Portable Devices, </w:t>
      </w:r>
      <w:proofErr w:type="spellStart"/>
      <w:r>
        <w:t>tPad</w:t>
      </w:r>
      <w:proofErr w:type="spellEnd"/>
      <w:r>
        <w:t>, Transparent Displays, Tablets</w:t>
      </w:r>
      <w:r w:rsidR="00875579">
        <w:t xml:space="preserve">, </w:t>
      </w:r>
      <w:proofErr w:type="gramStart"/>
      <w:r w:rsidR="009E733B">
        <w:t>Active</w:t>
      </w:r>
      <w:proofErr w:type="gramEnd"/>
      <w:r w:rsidR="00875579">
        <w:t xml:space="preserve"> Reading</w:t>
      </w:r>
    </w:p>
    <w:p w:rsidR="006B3F1F" w:rsidRDefault="006B3F1F" w:rsidP="00E65B32">
      <w:pPr>
        <w:pStyle w:val="berschrift2"/>
        <w:spacing w:before="0"/>
        <w:jc w:val="left"/>
      </w:pPr>
      <w:r>
        <w:t>ACM Classification Keywords</w:t>
      </w:r>
    </w:p>
    <w:p w:rsidR="009E733B" w:rsidRDefault="009E733B" w:rsidP="009E733B">
      <w:r>
        <w:t>H.5.2 Information Interfaces and Presentation: User Interfaces: Input Devices and Strategies, Interaction Styles</w:t>
      </w:r>
    </w:p>
    <w:p w:rsidR="009E733B" w:rsidRDefault="00A6678D" w:rsidP="009E733B">
      <w:pPr>
        <w:pStyle w:val="berschrift2"/>
      </w:pPr>
      <w:r>
        <w:t>General Terms</w:t>
      </w:r>
    </w:p>
    <w:p w:rsidR="009E733B" w:rsidRPr="009E733B" w:rsidRDefault="008F1827" w:rsidP="009E733B">
      <w:r>
        <w:t>Design, Human Factors</w:t>
      </w:r>
    </w:p>
    <w:p w:rsidR="00A6678D" w:rsidRDefault="00A6678D" w:rsidP="00A6678D">
      <w:pPr>
        <w:pStyle w:val="berschrift1"/>
      </w:pPr>
      <w:r>
        <w:t>INTRODUCTION</w:t>
      </w:r>
    </w:p>
    <w:p w:rsidR="006A4DCB" w:rsidRDefault="005C1DEA" w:rsidP="00E312B8">
      <w:r>
        <w:t xml:space="preserve">We are witnessing a new trend in display technologies where the display itself is transparent and allows one to view both virtual </w:t>
      </w:r>
      <w:r w:rsidR="00360B26">
        <w:t xml:space="preserve">content </w:t>
      </w:r>
      <w:r>
        <w:t>and physical</w:t>
      </w:r>
      <w:r w:rsidR="00360B26">
        <w:t xml:space="preserve"> objects</w:t>
      </w:r>
      <w:r>
        <w:t xml:space="preserve"> at once. Most conceptual demonstrations of this technology</w:t>
      </w:r>
      <w:r w:rsidR="00360B26">
        <w:t xml:space="preserve"> [</w:t>
      </w:r>
      <w:r w:rsidR="00360B26">
        <w:fldChar w:fldCharType="begin"/>
      </w:r>
      <w:r w:rsidR="00360B26">
        <w:instrText xml:space="preserve"> REF _Ref351302050 \r \h </w:instrText>
      </w:r>
      <w:r w:rsidR="00360B26">
        <w:fldChar w:fldCharType="separate"/>
      </w:r>
      <w:r w:rsidR="004056B8">
        <w:t>7</w:t>
      </w:r>
      <w:r w:rsidR="00360B26">
        <w:fldChar w:fldCharType="end"/>
      </w:r>
      <w:r w:rsidR="00360B26">
        <w:t xml:space="preserve">, </w:t>
      </w:r>
      <w:r w:rsidR="00360B26">
        <w:fldChar w:fldCharType="begin"/>
      </w:r>
      <w:r w:rsidR="00360B26">
        <w:instrText xml:space="preserve"> REF _Ref351302052 \r \h </w:instrText>
      </w:r>
      <w:r w:rsidR="00360B26">
        <w:fldChar w:fldCharType="separate"/>
      </w:r>
      <w:r w:rsidR="004056B8">
        <w:t>8</w:t>
      </w:r>
      <w:r w:rsidR="00360B26">
        <w:fldChar w:fldCharType="end"/>
      </w:r>
      <w:r w:rsidR="00360B26">
        <w:t xml:space="preserve">, </w:t>
      </w:r>
      <w:r w:rsidR="00360B26">
        <w:fldChar w:fldCharType="begin"/>
      </w:r>
      <w:r w:rsidR="00360B26">
        <w:instrText xml:space="preserve"> REF _Ref351302053 \r \h </w:instrText>
      </w:r>
      <w:r w:rsidR="00360B26">
        <w:fldChar w:fldCharType="separate"/>
      </w:r>
      <w:r w:rsidR="004056B8">
        <w:t>11</w:t>
      </w:r>
      <w:r w:rsidR="00360B26">
        <w:fldChar w:fldCharType="end"/>
      </w:r>
      <w:r w:rsidR="00360B26">
        <w:t xml:space="preserve">, </w:t>
      </w:r>
      <w:r w:rsidR="00360B26">
        <w:fldChar w:fldCharType="begin"/>
      </w:r>
      <w:r w:rsidR="00360B26">
        <w:instrText xml:space="preserve"> REF _Ref351302055 \r \h </w:instrText>
      </w:r>
      <w:r w:rsidR="00360B26">
        <w:fldChar w:fldCharType="separate"/>
      </w:r>
      <w:proofErr w:type="gramStart"/>
      <w:r w:rsidR="004056B8">
        <w:t>19</w:t>
      </w:r>
      <w:proofErr w:type="gramEnd"/>
      <w:r w:rsidR="00360B26">
        <w:fldChar w:fldCharType="end"/>
      </w:r>
      <w:r w:rsidR="00360B26">
        <w:t>]</w:t>
      </w:r>
      <w:r>
        <w:t xml:space="preserve"> resemble existing augmented reality (AR) applications</w:t>
      </w:r>
      <w:r w:rsidR="00360B26">
        <w:t xml:space="preserve"> [</w:t>
      </w:r>
      <w:r w:rsidR="009D2ACA">
        <w:fldChar w:fldCharType="begin"/>
      </w:r>
      <w:r w:rsidR="009D2ACA">
        <w:instrText xml:space="preserve"> REF _Ref351547952 \r \h </w:instrText>
      </w:r>
      <w:r w:rsidR="009D2ACA">
        <w:fldChar w:fldCharType="separate"/>
      </w:r>
      <w:r w:rsidR="004056B8">
        <w:t>3</w:t>
      </w:r>
      <w:r w:rsidR="009D2ACA">
        <w:fldChar w:fldCharType="end"/>
      </w:r>
      <w:r w:rsidR="009D2ACA">
        <w:t xml:space="preserve">, </w:t>
      </w:r>
      <w:r w:rsidR="009D2ACA">
        <w:fldChar w:fldCharType="begin"/>
      </w:r>
      <w:r w:rsidR="009D2ACA">
        <w:instrText xml:space="preserve"> REF _Ref351547954 \r \h </w:instrText>
      </w:r>
      <w:r w:rsidR="009D2ACA">
        <w:fldChar w:fldCharType="separate"/>
      </w:r>
      <w:r w:rsidR="004056B8">
        <w:t>6</w:t>
      </w:r>
      <w:r w:rsidR="009D2ACA">
        <w:fldChar w:fldCharType="end"/>
      </w:r>
      <w:r w:rsidR="00360B26">
        <w:t>]</w:t>
      </w:r>
      <w:r>
        <w:t>. One less explored space is that of directly resting the display on top of a physical object, such as a paper form, a book or a map. This direct contact provides spatial align</w:t>
      </w:r>
      <w:r w:rsidR="006A4DCB">
        <w:t>-</w:t>
      </w:r>
      <w:proofErr w:type="spellStart"/>
      <w:r>
        <w:t>ment</w:t>
      </w:r>
      <w:proofErr w:type="spellEnd"/>
      <w:r>
        <w:t xml:space="preserve"> between the display and object at a very short </w:t>
      </w:r>
      <w:proofErr w:type="spellStart"/>
      <w:r>
        <w:t>distan</w:t>
      </w:r>
      <w:r w:rsidR="006A4DCB">
        <w:t>-</w:t>
      </w:r>
      <w:r>
        <w:t>ce</w:t>
      </w:r>
      <w:proofErr w:type="spellEnd"/>
      <w:r>
        <w:t xml:space="preserve">, </w:t>
      </w:r>
      <w:r w:rsidR="005D2A0B">
        <w:t>enabling the creation of</w:t>
      </w:r>
      <w:r>
        <w:t xml:space="preserve"> a mobile augmented reality which does not present the registration and rendering complexities of traditional mobile AR displays</w:t>
      </w:r>
      <w:r w:rsidR="005E791B">
        <w:t xml:space="preserve"> [</w:t>
      </w:r>
      <w:r w:rsidR="005E791B">
        <w:fldChar w:fldCharType="begin"/>
      </w:r>
      <w:r w:rsidR="005E791B">
        <w:instrText xml:space="preserve"> REF _Ref349312273 \r \h </w:instrText>
      </w:r>
      <w:r w:rsidR="005E791B">
        <w:fldChar w:fldCharType="separate"/>
      </w:r>
      <w:r w:rsidR="004056B8">
        <w:t>4</w:t>
      </w:r>
      <w:r w:rsidR="005E791B">
        <w:fldChar w:fldCharType="end"/>
      </w:r>
      <w:r w:rsidR="005E791B">
        <w:t>]</w:t>
      </w:r>
      <w:r>
        <w:t xml:space="preserve">. We call this approach </w:t>
      </w:r>
      <w:r w:rsidRPr="000D3984">
        <w:rPr>
          <w:i/>
        </w:rPr>
        <w:t>Contact Augmented Reality</w:t>
      </w:r>
      <w:r>
        <w:t xml:space="preserve"> (</w:t>
      </w:r>
      <w:proofErr w:type="spellStart"/>
      <w:r>
        <w:t>cAR</w:t>
      </w:r>
      <w:proofErr w:type="spellEnd"/>
      <w:r>
        <w:t xml:space="preserve">). </w:t>
      </w:r>
      <w:commentRangeStart w:id="5"/>
      <w:r>
        <w:t xml:space="preserve">In </w:t>
      </w:r>
      <w:proofErr w:type="spellStart"/>
      <w:r>
        <w:t>cAR</w:t>
      </w:r>
      <w:proofErr w:type="spellEnd"/>
      <w:r>
        <w:t xml:space="preserve"> registration is reduced </w:t>
      </w:r>
      <w:r w:rsidR="00FC6984">
        <w:t xml:space="preserve">to identifying the current document and </w:t>
      </w:r>
      <w:r>
        <w:t xml:space="preserve">finding the </w:t>
      </w:r>
      <w:r w:rsidRPr="00E433FC">
        <w:rPr>
          <w:i/>
        </w:rPr>
        <w:t>relative</w:t>
      </w:r>
      <w:r>
        <w:t xml:space="preserve"> 2D location and orientation of the </w:t>
      </w:r>
      <w:proofErr w:type="spellStart"/>
      <w:r>
        <w:t>cAR</w:t>
      </w:r>
      <w:proofErr w:type="spellEnd"/>
      <w:r>
        <w:t xml:space="preserve"> device on-top of </w:t>
      </w:r>
      <w:r w:rsidR="00FC6984">
        <w:t>it</w:t>
      </w:r>
      <w:r>
        <w:t xml:space="preserve">. </w:t>
      </w:r>
      <w:r w:rsidR="002B20AD">
        <w:t xml:space="preserve">In </w:t>
      </w:r>
      <w:proofErr w:type="spellStart"/>
      <w:r w:rsidR="002B20AD">
        <w:t>cAR</w:t>
      </w:r>
      <w:proofErr w:type="spellEnd"/>
      <w:r w:rsidR="002B20AD">
        <w:t xml:space="preserve"> r</w:t>
      </w:r>
      <w:r>
        <w:t>endering no longer requires perspective corrections.</w:t>
      </w:r>
      <w:commentRangeEnd w:id="5"/>
      <w:r w:rsidR="007D5409">
        <w:rPr>
          <w:rStyle w:val="Kommentarzeichen"/>
        </w:rPr>
        <w:commentReference w:id="5"/>
      </w:r>
    </w:p>
    <w:p w:rsidR="00500A91" w:rsidRDefault="00F5789E" w:rsidP="00500A91">
      <w:commentRangeStart w:id="6"/>
      <w:r>
        <w:t xml:space="preserve">By following an iterative and user-centric </w:t>
      </w:r>
      <w:r w:rsidR="006D0BFB">
        <w:t>design approach, and taking Active R</w:t>
      </w:r>
      <w:r>
        <w:t>eading</w:t>
      </w:r>
      <w:r w:rsidR="00C437D9">
        <w:t xml:space="preserve"> [</w:t>
      </w:r>
      <w:r w:rsidR="00C437D9">
        <w:fldChar w:fldCharType="begin"/>
      </w:r>
      <w:r w:rsidR="00C437D9">
        <w:instrText xml:space="preserve"> REF _Ref349394446 \r \h </w:instrText>
      </w:r>
      <w:r w:rsidR="00C437D9">
        <w:fldChar w:fldCharType="separate"/>
      </w:r>
      <w:r w:rsidR="004056B8">
        <w:t>1</w:t>
      </w:r>
      <w:r w:rsidR="00C437D9">
        <w:fldChar w:fldCharType="end"/>
      </w:r>
      <w:r w:rsidR="00C437D9">
        <w:t>]</w:t>
      </w:r>
      <w:r>
        <w:t xml:space="preserve"> as a sample application area, </w:t>
      </w:r>
      <w:r w:rsidR="00793994">
        <w:t>we identified interaction techniques</w:t>
      </w:r>
      <w:r w:rsidR="000D76DE">
        <w:t xml:space="preserve"> </w:t>
      </w:r>
      <w:ins w:id="7" w:author="Wolfgang Büschel" w:date="2013-04-02T10:29:00Z">
        <w:r w:rsidR="007D5409">
          <w:t xml:space="preserve">for </w:t>
        </w:r>
      </w:ins>
      <w:proofErr w:type="spellStart"/>
      <w:r w:rsidR="000D76DE">
        <w:t>cAR</w:t>
      </w:r>
      <w:proofErr w:type="spellEnd"/>
      <w:r w:rsidR="000D76DE">
        <w:t xml:space="preserve"> devices</w:t>
      </w:r>
      <w:r w:rsidR="005C1DEA">
        <w:t xml:space="preserve">. We </w:t>
      </w:r>
      <w:r w:rsidR="00E74530">
        <w:t>group</w:t>
      </w:r>
      <w:r w:rsidR="005C1DEA">
        <w:t xml:space="preserve"> these into three </w:t>
      </w:r>
      <w:r w:rsidR="00793994">
        <w:t>categories</w:t>
      </w:r>
      <w:r w:rsidR="00E74530">
        <w:t>:</w:t>
      </w:r>
      <w:r w:rsidR="005C1DEA">
        <w:t xml:space="preserve"> </w:t>
      </w:r>
      <w:r w:rsidR="00E74530">
        <w:t xml:space="preserve">1) </w:t>
      </w:r>
      <w:r w:rsidR="00793994" w:rsidRPr="00C5171B">
        <w:rPr>
          <w:i/>
        </w:rPr>
        <w:t>contact-based</w:t>
      </w:r>
      <w:r w:rsidR="00E74530">
        <w:rPr>
          <w:i/>
        </w:rPr>
        <w:t xml:space="preserve">, </w:t>
      </w:r>
      <w:r w:rsidR="00E74530" w:rsidRPr="00E74530">
        <w:t>2)</w:t>
      </w:r>
      <w:r w:rsidR="00793994" w:rsidRPr="00C5171B">
        <w:rPr>
          <w:i/>
        </w:rPr>
        <w:t xml:space="preserve"> </w:t>
      </w:r>
      <w:r w:rsidR="00E74530">
        <w:rPr>
          <w:i/>
        </w:rPr>
        <w:t xml:space="preserve">content-aware and </w:t>
      </w:r>
      <w:r w:rsidR="00E74530" w:rsidRPr="00E74530">
        <w:t>3)</w:t>
      </w:r>
      <w:r w:rsidR="00E74530">
        <w:rPr>
          <w:i/>
        </w:rPr>
        <w:t xml:space="preserve"> off-contact </w:t>
      </w:r>
      <w:r w:rsidR="005C1DEA" w:rsidRPr="00C5171B">
        <w:rPr>
          <w:i/>
        </w:rPr>
        <w:t>interaction</w:t>
      </w:r>
      <w:r w:rsidR="00E74530">
        <w:rPr>
          <w:i/>
        </w:rPr>
        <w:t>s</w:t>
      </w:r>
      <w:r w:rsidR="00AE59FD">
        <w:t>.</w:t>
      </w:r>
      <w:commentRangeEnd w:id="6"/>
      <w:r w:rsidR="007D5409">
        <w:rPr>
          <w:rStyle w:val="Kommentarzeichen"/>
        </w:rPr>
        <w:commentReference w:id="6"/>
      </w:r>
      <w:r w:rsidR="00AE59FD">
        <w:t xml:space="preserve"> </w:t>
      </w:r>
      <w:r w:rsidR="00124E0B">
        <w:t xml:space="preserve">Some of </w:t>
      </w:r>
      <w:r w:rsidR="00AE59FD">
        <w:t xml:space="preserve">these interaction techniques </w:t>
      </w:r>
      <w:r w:rsidR="00124E0B">
        <w:t>are already known like translation and rotation.</w:t>
      </w:r>
      <w:r w:rsidR="00AE59FD">
        <w:t xml:space="preserve"> </w:t>
      </w:r>
      <w:r w:rsidR="00124E0B">
        <w:t xml:space="preserve">However, there are </w:t>
      </w:r>
      <w:r w:rsidR="00AE59FD">
        <w:t xml:space="preserve">some unique </w:t>
      </w:r>
      <w:r w:rsidR="00124E0B">
        <w:t xml:space="preserve">ones </w:t>
      </w:r>
      <w:r w:rsidR="005D2A0B">
        <w:t xml:space="preserve">to </w:t>
      </w:r>
      <w:proofErr w:type="spellStart"/>
      <w:r w:rsidR="005D2A0B">
        <w:t>cAR</w:t>
      </w:r>
      <w:proofErr w:type="spellEnd"/>
      <w:r w:rsidR="005D2A0B">
        <w:t xml:space="preserve"> devices </w:t>
      </w:r>
      <w:r w:rsidR="00124E0B">
        <w:t xml:space="preserve">like </w:t>
      </w:r>
      <w:r w:rsidR="005D2A0B">
        <w:t>extraction</w:t>
      </w:r>
      <w:r w:rsidR="00124E0B">
        <w:t xml:space="preserve">, hand-written triggers, </w:t>
      </w:r>
      <w:proofErr w:type="gramStart"/>
      <w:r w:rsidR="00124E0B">
        <w:t>orientation</w:t>
      </w:r>
      <w:proofErr w:type="gramEnd"/>
      <w:r w:rsidR="005D2A0B">
        <w:t xml:space="preserve"> to content</w:t>
      </w:r>
      <w:r w:rsidR="00124E0B">
        <w:t xml:space="preserve">, </w:t>
      </w:r>
      <w:commentRangeStart w:id="8"/>
      <w:r w:rsidR="00124E0B">
        <w:t>flipping and stacking</w:t>
      </w:r>
      <w:commentRangeEnd w:id="8"/>
      <w:r w:rsidR="007D5409">
        <w:rPr>
          <w:rStyle w:val="Kommentarzeichen"/>
        </w:rPr>
        <w:commentReference w:id="8"/>
      </w:r>
      <w:r w:rsidR="00124E0B">
        <w:t xml:space="preserve">. </w:t>
      </w:r>
      <w:r w:rsidR="00500A91">
        <w:t xml:space="preserve">We mapped such interaction techniques to known active reading tasks [REF]. The following scenario illustrates the usage of a </w:t>
      </w:r>
      <w:proofErr w:type="spellStart"/>
      <w:r w:rsidR="00500A91">
        <w:t>cAR</w:t>
      </w:r>
      <w:proofErr w:type="spellEnd"/>
      <w:r w:rsidR="00500A91">
        <w:t xml:space="preserve"> device and how it differs from current AR technologies:</w:t>
      </w:r>
    </w:p>
    <w:p w:rsidR="00500A91" w:rsidRPr="00E91B3B" w:rsidRDefault="00500A91" w:rsidP="00500A91">
      <w:pPr>
        <w:rPr>
          <w:i/>
        </w:rPr>
      </w:pPr>
      <w:r w:rsidRPr="00E91B3B">
        <w:rPr>
          <w:i/>
        </w:rPr>
        <w:t xml:space="preserve">Jane, a foreign anthropologist, is reading the daily </w:t>
      </w:r>
      <w:proofErr w:type="spellStart"/>
      <w:r w:rsidRPr="00E91B3B">
        <w:rPr>
          <w:i/>
        </w:rPr>
        <w:t>newspa</w:t>
      </w:r>
      <w:proofErr w:type="spellEnd"/>
      <w:r w:rsidRPr="00E91B3B">
        <w:rPr>
          <w:i/>
        </w:rPr>
        <w:t xml:space="preserve">-per at a café when she finds an article with the transcript of an interview with a known researcher. As it pique`s her </w:t>
      </w:r>
      <w:r w:rsidRPr="00E91B3B">
        <w:rPr>
          <w:i/>
        </w:rPr>
        <w:lastRenderedPageBreak/>
        <w:t xml:space="preserve">interest she retrieves her </w:t>
      </w:r>
      <w:r w:rsidR="005D2A0B">
        <w:rPr>
          <w:i/>
        </w:rPr>
        <w:t>transparent tablet (</w:t>
      </w:r>
      <w:proofErr w:type="spellStart"/>
      <w:r w:rsidR="005D2A0B">
        <w:rPr>
          <w:i/>
        </w:rPr>
        <w:t>tPad</w:t>
      </w:r>
      <w:proofErr w:type="spellEnd"/>
      <w:r w:rsidR="005D2A0B">
        <w:rPr>
          <w:i/>
        </w:rPr>
        <w:t>)</w:t>
      </w:r>
      <w:r w:rsidRPr="00E91B3B">
        <w:rPr>
          <w:i/>
        </w:rPr>
        <w:t xml:space="preserve">, puts it on the table, and glides it over the image in the article. </w:t>
      </w:r>
      <w:ins w:id="9" w:author="Wolfgang Büschel" w:date="2013-04-02T10:31:00Z">
        <w:r w:rsidR="007D5409">
          <w:rPr>
            <w:i/>
          </w:rPr>
          <w:t xml:space="preserve">The </w:t>
        </w:r>
      </w:ins>
      <w:proofErr w:type="spellStart"/>
      <w:r w:rsidRPr="00E91B3B">
        <w:rPr>
          <w:i/>
        </w:rPr>
        <w:t>tPad</w:t>
      </w:r>
      <w:proofErr w:type="spellEnd"/>
      <w:r w:rsidRPr="00E91B3B">
        <w:rPr>
          <w:i/>
        </w:rPr>
        <w:t xml:space="preserve"> retrieves the video associated with the interview and plays it on the right half of its display. As she watches the inter</w:t>
      </w:r>
      <w:del w:id="10" w:author="Wolfgang Büschel" w:date="2013-04-02T10:33:00Z">
        <w:r w:rsidR="005D2A0B" w:rsidDel="007D5409">
          <w:rPr>
            <w:i/>
          </w:rPr>
          <w:delText>-</w:delText>
        </w:r>
      </w:del>
      <w:r w:rsidRPr="00E91B3B">
        <w:rPr>
          <w:i/>
        </w:rPr>
        <w:t xml:space="preserve">view she moves the </w:t>
      </w:r>
      <w:proofErr w:type="spellStart"/>
      <w:r w:rsidRPr="00E91B3B">
        <w:rPr>
          <w:i/>
        </w:rPr>
        <w:t>tPad</w:t>
      </w:r>
      <w:proofErr w:type="spellEnd"/>
      <w:r w:rsidRPr="00E91B3B">
        <w:rPr>
          <w:i/>
        </w:rPr>
        <w:t xml:space="preserve"> over the article and through the left-part of the screen taps on the words unknown to her for translation. Jane realizes there might be an error with the data, </w:t>
      </w:r>
      <w:proofErr w:type="gramStart"/>
      <w:r w:rsidRPr="00E91B3B">
        <w:rPr>
          <w:i/>
        </w:rPr>
        <w:t>then</w:t>
      </w:r>
      <w:proofErr w:type="gramEnd"/>
      <w:r w:rsidRPr="00E91B3B">
        <w:rPr>
          <w:i/>
        </w:rPr>
        <w:t xml:space="preserve"> she quickly scribbles the # sign on the edge on the page and moves the </w:t>
      </w:r>
      <w:proofErr w:type="spellStart"/>
      <w:r w:rsidRPr="00E91B3B">
        <w:rPr>
          <w:i/>
        </w:rPr>
        <w:t>tPad</w:t>
      </w:r>
      <w:proofErr w:type="spellEnd"/>
      <w:r w:rsidRPr="00E91B3B">
        <w:rPr>
          <w:i/>
        </w:rPr>
        <w:t xml:space="preserve"> over it launching a calculator. After finding the error she moves the </w:t>
      </w:r>
      <w:proofErr w:type="spellStart"/>
      <w:r w:rsidRPr="00E91B3B">
        <w:rPr>
          <w:i/>
        </w:rPr>
        <w:t>tPad</w:t>
      </w:r>
      <w:proofErr w:type="spellEnd"/>
      <w:r w:rsidRPr="00E91B3B">
        <w:rPr>
          <w:i/>
        </w:rPr>
        <w:t xml:space="preserve"> back to the problematic answer</w:t>
      </w:r>
      <w:r>
        <w:rPr>
          <w:i/>
        </w:rPr>
        <w:t>,</w:t>
      </w:r>
      <w:r w:rsidRPr="00E91B3B">
        <w:rPr>
          <w:i/>
        </w:rPr>
        <w:t xml:space="preserve"> highlights a few sentences and scrib</w:t>
      </w:r>
      <w:del w:id="11" w:author="Wolfgang Büschel" w:date="2013-04-02T10:32:00Z">
        <w:r w:rsidR="005D2A0B" w:rsidDel="007D5409">
          <w:rPr>
            <w:i/>
          </w:rPr>
          <w:delText>-</w:delText>
        </w:r>
      </w:del>
      <w:r w:rsidRPr="00E91B3B">
        <w:rPr>
          <w:i/>
        </w:rPr>
        <w:t xml:space="preserve">bles the calculation error. Further down she finds the name of the </w:t>
      </w:r>
      <w:r>
        <w:rPr>
          <w:i/>
        </w:rPr>
        <w:t>reporter</w:t>
      </w:r>
      <w:r w:rsidRPr="00E91B3B">
        <w:rPr>
          <w:i/>
        </w:rPr>
        <w:t xml:space="preserve">. Jane taps on the name and asks </w:t>
      </w:r>
      <w:proofErr w:type="spellStart"/>
      <w:r w:rsidRPr="00E91B3B">
        <w:rPr>
          <w:i/>
        </w:rPr>
        <w:t>tPad</w:t>
      </w:r>
      <w:proofErr w:type="spellEnd"/>
      <w:r w:rsidRPr="00E91B3B">
        <w:rPr>
          <w:i/>
        </w:rPr>
        <w:t xml:space="preserve"> to perform a Google search for the person. Jane finds the authors website, selects his email address and flips the </w:t>
      </w:r>
      <w:proofErr w:type="spellStart"/>
      <w:r w:rsidRPr="00E91B3B">
        <w:rPr>
          <w:i/>
        </w:rPr>
        <w:t>tPad</w:t>
      </w:r>
      <w:proofErr w:type="spellEnd"/>
      <w:r w:rsidRPr="00E91B3B">
        <w:rPr>
          <w:i/>
        </w:rPr>
        <w:t xml:space="preserve"> bringing up the email editor. Jane writes</w:t>
      </w:r>
      <w:r w:rsidR="005D2A0B">
        <w:rPr>
          <w:i/>
        </w:rPr>
        <w:t xml:space="preserve"> to</w:t>
      </w:r>
      <w:r w:rsidRPr="00E91B3B">
        <w:rPr>
          <w:i/>
        </w:rPr>
        <w:t xml:space="preserve"> him about the error </w:t>
      </w:r>
      <w:r w:rsidR="005D2A0B">
        <w:rPr>
          <w:i/>
        </w:rPr>
        <w:t>and attaches</w:t>
      </w:r>
      <w:r w:rsidRPr="00E91B3B">
        <w:rPr>
          <w:i/>
        </w:rPr>
        <w:t xml:space="preserve"> both the highlights and the scribbles </w:t>
      </w:r>
      <w:r>
        <w:rPr>
          <w:i/>
        </w:rPr>
        <w:t>supporting</w:t>
      </w:r>
      <w:r w:rsidRPr="00E91B3B">
        <w:rPr>
          <w:i/>
        </w:rPr>
        <w:t xml:space="preserve"> her point. Jane’s colleague Mark shows up at the café and starts discussing the interview with Jane. He puts his own </w:t>
      </w:r>
      <w:proofErr w:type="spellStart"/>
      <w:r w:rsidRPr="00E91B3B">
        <w:rPr>
          <w:i/>
        </w:rPr>
        <w:t>tPad</w:t>
      </w:r>
      <w:proofErr w:type="spellEnd"/>
      <w:r w:rsidRPr="00E91B3B">
        <w:rPr>
          <w:i/>
        </w:rPr>
        <w:t xml:space="preserve"> on top of the paper and shows Jane his own comments and highlights. </w:t>
      </w:r>
      <w:r w:rsidR="005D2A0B">
        <w:rPr>
          <w:i/>
        </w:rPr>
        <w:t>Jane s</w:t>
      </w:r>
      <w:r w:rsidRPr="00E91B3B">
        <w:rPr>
          <w:i/>
        </w:rPr>
        <w:t xml:space="preserve">tacks her </w:t>
      </w:r>
      <w:proofErr w:type="spellStart"/>
      <w:r w:rsidRPr="00E91B3B">
        <w:rPr>
          <w:i/>
        </w:rPr>
        <w:t>tPad</w:t>
      </w:r>
      <w:proofErr w:type="spellEnd"/>
      <w:r w:rsidRPr="00E91B3B">
        <w:rPr>
          <w:i/>
        </w:rPr>
        <w:t xml:space="preserve"> on top of Mark’s and moves them in tandem around the document “</w:t>
      </w:r>
      <w:r w:rsidR="005D2A0B">
        <w:rPr>
          <w:i/>
        </w:rPr>
        <w:t>pulling</w:t>
      </w:r>
      <w:r w:rsidRPr="00E91B3B">
        <w:rPr>
          <w:i/>
        </w:rPr>
        <w:t xml:space="preserve">” Mark’s content she finds interesting. </w:t>
      </w:r>
      <w:r>
        <w:rPr>
          <w:i/>
        </w:rPr>
        <w:t xml:space="preserve">Once </w:t>
      </w:r>
      <w:r w:rsidR="005D2A0B">
        <w:rPr>
          <w:i/>
        </w:rPr>
        <w:t xml:space="preserve">at </w:t>
      </w:r>
      <w:r>
        <w:rPr>
          <w:i/>
        </w:rPr>
        <w:t>home, Jane reviews the annotations and highlights from her home computer and saves them locally for later study.</w:t>
      </w:r>
    </w:p>
    <w:p w:rsidR="007642C0" w:rsidRPr="00304AA9" w:rsidRDefault="00500A91" w:rsidP="00F148EA">
      <w:pPr>
        <w:rPr>
          <w:i/>
        </w:rPr>
      </w:pPr>
      <w:r>
        <w:t xml:space="preserve">We built two </w:t>
      </w:r>
      <w:proofErr w:type="spellStart"/>
      <w:r>
        <w:t>cAR</w:t>
      </w:r>
      <w:proofErr w:type="spellEnd"/>
      <w:r>
        <w:t xml:space="preserve"> prototypes which helped us explore and apply such interaction techniques.  The first prototype is tabletop-based with transparent tangibles, enabling the rapid prototyping and testing of the interaction techniques. The second prototype is a mobile device called the </w:t>
      </w:r>
      <w:proofErr w:type="spellStart"/>
      <w:r w:rsidRPr="009A3CDE">
        <w:rPr>
          <w:i/>
        </w:rPr>
        <w:t>tPad</w:t>
      </w:r>
      <w:proofErr w:type="spellEnd"/>
      <w:r>
        <w:t xml:space="preserve"> (see</w:t>
      </w:r>
      <w:r w:rsidR="0028791E">
        <w:t xml:space="preserve"> </w:t>
      </w:r>
      <w:r w:rsidR="0028791E">
        <w:fldChar w:fldCharType="begin"/>
      </w:r>
      <w:r w:rsidR="0028791E">
        <w:instrText xml:space="preserve"> REF _Ref351558793 \h </w:instrText>
      </w:r>
      <w:r w:rsidR="0028791E">
        <w:fldChar w:fldCharType="separate"/>
      </w:r>
      <w:r w:rsidR="004056B8">
        <w:t xml:space="preserve">Figure </w:t>
      </w:r>
      <w:r w:rsidR="004056B8">
        <w:rPr>
          <w:noProof/>
        </w:rPr>
        <w:t>1</w:t>
      </w:r>
      <w:r w:rsidR="0028791E">
        <w:fldChar w:fldCharType="end"/>
      </w:r>
      <w:r>
        <w:t xml:space="preserve">), allowing us to face challenges unique to such </w:t>
      </w:r>
      <w:ins w:id="12" w:author="Wolfgang Büschel" w:date="2013-04-02T10:33:00Z">
        <w:r w:rsidR="007D5409">
          <w:t xml:space="preserve">a </w:t>
        </w:r>
      </w:ins>
      <w:r>
        <w:t xml:space="preserve">standalone device like </w:t>
      </w:r>
      <w:r w:rsidR="005D2A0B">
        <w:t xml:space="preserve">display and </w:t>
      </w:r>
      <w:r>
        <w:t xml:space="preserve">registration. </w:t>
      </w:r>
    </w:p>
    <w:p w:rsidR="006B3F1F" w:rsidRDefault="007642C0" w:rsidP="007642C0">
      <w:r>
        <w:t xml:space="preserve">Our </w:t>
      </w:r>
      <w:r w:rsidR="00C04C99">
        <w:t>contributions are at the conceptual, interact</w:t>
      </w:r>
      <w:r w:rsidR="008F7478">
        <w:t xml:space="preserve">ion design, and technical levels: </w:t>
      </w:r>
      <w:r>
        <w:t xml:space="preserve">First, we introduce </w:t>
      </w:r>
      <w:proofErr w:type="spellStart"/>
      <w:r w:rsidR="003224C4">
        <w:t>cAR</w:t>
      </w:r>
      <w:proofErr w:type="spellEnd"/>
      <w:r w:rsidR="003224C4">
        <w:t xml:space="preserve"> and </w:t>
      </w:r>
      <w:proofErr w:type="spellStart"/>
      <w:r w:rsidR="00A557BB">
        <w:t>differ</w:t>
      </w:r>
      <w:r w:rsidR="003224C4">
        <w:t>en</w:t>
      </w:r>
      <w:r w:rsidR="005D2A0B">
        <w:t>-</w:t>
      </w:r>
      <w:r w:rsidR="003224C4">
        <w:t>tiate</w:t>
      </w:r>
      <w:proofErr w:type="spellEnd"/>
      <w:r w:rsidR="003224C4">
        <w:t xml:space="preserve"> it from existing AR approaches</w:t>
      </w:r>
      <w:r>
        <w:t xml:space="preserve">. Second, </w:t>
      </w:r>
      <w:r w:rsidR="00524C63">
        <w:t xml:space="preserve">we </w:t>
      </w:r>
      <w:r w:rsidR="00A10C7E">
        <w:t>identify</w:t>
      </w:r>
      <w:r w:rsidR="003224C4">
        <w:t xml:space="preserve"> a series of interaction techniques for </w:t>
      </w:r>
      <w:proofErr w:type="spellStart"/>
      <w:r w:rsidR="003224C4">
        <w:t>cAR</w:t>
      </w:r>
      <w:proofErr w:type="spellEnd"/>
      <w:r w:rsidR="005D2A0B">
        <w:t xml:space="preserve"> devices</w:t>
      </w:r>
      <w:r>
        <w:t xml:space="preserve">. </w:t>
      </w:r>
      <w:r w:rsidR="003224C4">
        <w:t>Finally</w:t>
      </w:r>
      <w:r>
        <w:t xml:space="preserve">, </w:t>
      </w:r>
      <w:r w:rsidR="003224C4">
        <w:t xml:space="preserve">we present </w:t>
      </w:r>
      <w:r w:rsidR="008973BC">
        <w:t>two</w:t>
      </w:r>
      <w:r w:rsidR="003224C4">
        <w:t xml:space="preserve"> </w:t>
      </w:r>
      <w:proofErr w:type="spellStart"/>
      <w:r w:rsidR="008973BC">
        <w:t>cAR</w:t>
      </w:r>
      <w:proofErr w:type="spellEnd"/>
      <w:r w:rsidR="008973BC">
        <w:t xml:space="preserve"> </w:t>
      </w:r>
      <w:r w:rsidR="003224C4">
        <w:t>prototype</w:t>
      </w:r>
      <w:r w:rsidR="008973BC">
        <w:t>s</w:t>
      </w:r>
      <w:r w:rsidR="00A10C7E">
        <w:t xml:space="preserve"> with their software and hardware components, </w:t>
      </w:r>
      <w:r w:rsidR="008973BC">
        <w:t xml:space="preserve">and show how </w:t>
      </w:r>
      <w:proofErr w:type="spellStart"/>
      <w:r w:rsidR="008973BC">
        <w:t>cAR</w:t>
      </w:r>
      <w:proofErr w:type="spellEnd"/>
      <w:r w:rsidR="008973BC">
        <w:t xml:space="preserve"> </w:t>
      </w:r>
      <w:r>
        <w:t>can be applied</w:t>
      </w:r>
      <w:r w:rsidR="003224C4">
        <w:t xml:space="preserve"> to and benefit an every</w:t>
      </w:r>
      <w:r w:rsidR="00A557BB">
        <w:t>-</w:t>
      </w:r>
      <w:r w:rsidR="003224C4">
        <w:t>day task such as active reading</w:t>
      </w:r>
      <w:r>
        <w:t>.</w:t>
      </w:r>
    </w:p>
    <w:p w:rsidR="000514AC" w:rsidRPr="000514AC" w:rsidRDefault="004451A9" w:rsidP="000514AC">
      <w:pPr>
        <w:pStyle w:val="berschrift1"/>
      </w:pPr>
      <w:r>
        <w:t>RELATED WORK</w:t>
      </w:r>
    </w:p>
    <w:p w:rsidR="00676CB7" w:rsidRPr="00676CB7" w:rsidRDefault="00676CB7" w:rsidP="00676CB7">
      <w:proofErr w:type="spellStart"/>
      <w:proofErr w:type="gramStart"/>
      <w:r>
        <w:t>cAR</w:t>
      </w:r>
      <w:proofErr w:type="spellEnd"/>
      <w:proofErr w:type="gramEnd"/>
      <w:r>
        <w:t xml:space="preserve"> augment</w:t>
      </w:r>
      <w:r w:rsidR="006B6691">
        <w:t>s</w:t>
      </w:r>
      <w:r>
        <w:t xml:space="preserve"> a physical object with digital information via a</w:t>
      </w:r>
      <w:r w:rsidR="009129BF">
        <w:t xml:space="preserve"> transparent-</w:t>
      </w:r>
      <w:r w:rsidR="006F47E0">
        <w:t>display portable</w:t>
      </w:r>
      <w:r>
        <w:t xml:space="preserve"> device that lays </w:t>
      </w:r>
      <w:r w:rsidR="006B6691">
        <w:t xml:space="preserve">directly </w:t>
      </w:r>
      <w:r>
        <w:t xml:space="preserve">on top of </w:t>
      </w:r>
      <w:r w:rsidR="005D2A0B">
        <w:t>the object</w:t>
      </w:r>
      <w:r>
        <w:t xml:space="preserve">. </w:t>
      </w:r>
      <w:proofErr w:type="spellStart"/>
      <w:proofErr w:type="gramStart"/>
      <w:r w:rsidR="005D2A0B">
        <w:t>cAR</w:t>
      </w:r>
      <w:proofErr w:type="spellEnd"/>
      <w:proofErr w:type="gramEnd"/>
      <w:r w:rsidR="005D2A0B">
        <w:t xml:space="preserve"> </w:t>
      </w:r>
      <w:r>
        <w:t xml:space="preserve">builds on work </w:t>
      </w:r>
      <w:r w:rsidR="009129BF">
        <w:t xml:space="preserve">on augmented reality, transparent portable devices, and </w:t>
      </w:r>
      <w:r>
        <w:t>magic lenses.</w:t>
      </w:r>
    </w:p>
    <w:p w:rsidR="000514AC" w:rsidRDefault="000514AC" w:rsidP="004231DC">
      <w:pPr>
        <w:pStyle w:val="berschrift3"/>
      </w:pPr>
      <w:r>
        <w:t>Augmented Reality</w:t>
      </w:r>
    </w:p>
    <w:p w:rsidR="005C1DEA" w:rsidRDefault="000514AC" w:rsidP="000514AC">
      <w:r w:rsidRPr="00645A7A">
        <w:rPr>
          <w:i/>
        </w:rPr>
        <w:t>Augmented Reality</w:t>
      </w:r>
      <w:r>
        <w:t xml:space="preserve"> (AR) enhances the real world by embed-ding digital content onto it. </w:t>
      </w:r>
      <w:proofErr w:type="spellStart"/>
      <w:r>
        <w:t>Bimber</w:t>
      </w:r>
      <w:proofErr w:type="spellEnd"/>
      <w:r>
        <w:t xml:space="preserve"> and </w:t>
      </w:r>
      <w:proofErr w:type="spellStart"/>
      <w:r>
        <w:t>Raskar</w:t>
      </w:r>
      <w:proofErr w:type="spellEnd"/>
      <w:r>
        <w:t xml:space="preserve"> list three challenges AR faces at its basic level: display technology, registration and rendering [</w:t>
      </w:r>
      <w:r>
        <w:fldChar w:fldCharType="begin"/>
      </w:r>
      <w:r>
        <w:instrText xml:space="preserve"> REF _Ref349312273 \r \h </w:instrText>
      </w:r>
      <w:r>
        <w:fldChar w:fldCharType="separate"/>
      </w:r>
      <w:r w:rsidR="004056B8">
        <w:t>4</w:t>
      </w:r>
      <w:r>
        <w:fldChar w:fldCharType="end"/>
      </w:r>
      <w:r>
        <w:t xml:space="preserve">]. The display technology used determines the complexity of the other two. </w:t>
      </w:r>
      <w:r w:rsidRPr="000D3984">
        <w:rPr>
          <w:i/>
        </w:rPr>
        <w:t>Traditional AR</w:t>
      </w:r>
      <w:r>
        <w:t xml:space="preserve"> relies on mobile displays carried by the users (</w:t>
      </w:r>
      <w:r w:rsidR="005731A9">
        <w:t xml:space="preserve">e.g. </w:t>
      </w:r>
      <w:r>
        <w:t>retinal, HMDs, smartphones and handheld projectors</w:t>
      </w:r>
      <w:r w:rsidR="005731A9">
        <w:t xml:space="preserve">, </w:t>
      </w:r>
      <w:proofErr w:type="spellStart"/>
      <w:r w:rsidR="005731A9">
        <w:t>etc</w:t>
      </w:r>
      <w:proofErr w:type="spellEnd"/>
      <w:r>
        <w:t>), allowing the augmentation of virtually any object within the display’s field-of-view but requiri</w:t>
      </w:r>
      <w:r w:rsidR="005731A9">
        <w:t>ng complex operations for regis</w:t>
      </w:r>
      <w:r>
        <w:t xml:space="preserve">tration (e.g. 3D location, object recognition) and </w:t>
      </w:r>
      <w:r>
        <w:lastRenderedPageBreak/>
        <w:t>rendering (e.g. field-of-view calculation, perspective correction). Moreover, mobile displays present limitations in terms of resolutio</w:t>
      </w:r>
      <w:r w:rsidR="00D078EE">
        <w:t>n, focus, lighting and comfort. A complete reference to AR technologies and applications can be found here [</w:t>
      </w:r>
      <w:r w:rsidR="00D078EE">
        <w:fldChar w:fldCharType="begin"/>
      </w:r>
      <w:r w:rsidR="00D078EE">
        <w:instrText xml:space="preserve"> REF _Ref351547952 \r \h </w:instrText>
      </w:r>
      <w:r w:rsidR="00D078EE">
        <w:fldChar w:fldCharType="separate"/>
      </w:r>
      <w:r w:rsidR="004056B8">
        <w:t>3</w:t>
      </w:r>
      <w:r w:rsidR="00D078EE">
        <w:fldChar w:fldCharType="end"/>
      </w:r>
      <w:r w:rsidR="00D078EE">
        <w:t xml:space="preserve">, </w:t>
      </w:r>
      <w:r w:rsidR="00D078EE">
        <w:fldChar w:fldCharType="begin"/>
      </w:r>
      <w:r w:rsidR="00D078EE">
        <w:instrText xml:space="preserve"> REF _Ref351547954 \r \h </w:instrText>
      </w:r>
      <w:r w:rsidR="00D078EE">
        <w:fldChar w:fldCharType="separate"/>
      </w:r>
      <w:r w:rsidR="004056B8">
        <w:t>6</w:t>
      </w:r>
      <w:r w:rsidR="00D078EE">
        <w:fldChar w:fldCharType="end"/>
      </w:r>
      <w:r w:rsidR="00D078EE">
        <w:t>].</w:t>
      </w:r>
    </w:p>
    <w:p w:rsidR="000514AC" w:rsidRDefault="000514AC" w:rsidP="000514AC">
      <w:r>
        <w:t xml:space="preserve">On the other side, </w:t>
      </w:r>
      <w:r w:rsidRPr="000D3984">
        <w:rPr>
          <w:i/>
        </w:rPr>
        <w:t>Spatial AR</w:t>
      </w:r>
      <w:r>
        <w:t xml:space="preserve"> (SAR) relies o</w:t>
      </w:r>
      <w:r w:rsidR="005731A9">
        <w:t>n displays fixed in the environ</w:t>
      </w:r>
      <w:r>
        <w:t>ment (</w:t>
      </w:r>
      <w:r w:rsidR="005731A9">
        <w:t xml:space="preserve">e.g. </w:t>
      </w:r>
      <w:r>
        <w:t>projections, transparent LCDs</w:t>
      </w:r>
      <w:r w:rsidR="005731A9">
        <w:t xml:space="preserve">, </w:t>
      </w:r>
      <w:proofErr w:type="spellStart"/>
      <w:r w:rsidR="005731A9">
        <w:t>etc</w:t>
      </w:r>
      <w:proofErr w:type="spellEnd"/>
      <w:r w:rsidR="005731A9">
        <w:t xml:space="preserve">). Knowing the exact location of the display </w:t>
      </w:r>
      <w:r w:rsidR="006F3E84">
        <w:t xml:space="preserve">and the augmented object </w:t>
      </w:r>
      <w:r w:rsidR="005731A9">
        <w:t xml:space="preserve">provides </w:t>
      </w:r>
      <w:r w:rsidR="005D2A0B">
        <w:t xml:space="preserve">SAR </w:t>
      </w:r>
      <w:r w:rsidR="005731A9">
        <w:t xml:space="preserve">applications with a property called </w:t>
      </w:r>
      <w:r w:rsidR="005731A9" w:rsidRPr="005731A9">
        <w:rPr>
          <w:i/>
        </w:rPr>
        <w:t>spatial alignment</w:t>
      </w:r>
      <w:r w:rsidR="005731A9">
        <w:t xml:space="preserve">, a linear correspondence between virtual content and real world objects. Spatial alignment makes it easier to create AR applications because </w:t>
      </w:r>
      <w:r w:rsidR="005D2A0B">
        <w:t>they require</w:t>
      </w:r>
      <w:r w:rsidR="005731A9">
        <w:t xml:space="preserve"> </w:t>
      </w:r>
      <w:r>
        <w:t xml:space="preserve">simpler operations for registration </w:t>
      </w:r>
      <w:r w:rsidR="005731A9">
        <w:t>and render</w:t>
      </w:r>
      <w:r w:rsidR="00B72E6B">
        <w:t>-</w:t>
      </w:r>
      <w:proofErr w:type="spellStart"/>
      <w:r w:rsidR="005731A9">
        <w:t>ing</w:t>
      </w:r>
      <w:proofErr w:type="spellEnd"/>
      <w:r w:rsidR="005731A9">
        <w:t>, while offering solu</w:t>
      </w:r>
      <w:r>
        <w:t>tions to the l</w:t>
      </w:r>
      <w:r w:rsidR="005731A9">
        <w:t xml:space="preserve">imitations of traditional AR. Nonetheless, to preserve the </w:t>
      </w:r>
      <w:r w:rsidR="005D2A0B">
        <w:t xml:space="preserve">spatial </w:t>
      </w:r>
      <w:r w:rsidR="00B72E6B">
        <w:t>align</w:t>
      </w:r>
      <w:r w:rsidR="005731A9">
        <w:t xml:space="preserve">ment both display and augmented object should remain spatially fixed, limiting </w:t>
      </w:r>
      <w:r w:rsidR="005D2A0B">
        <w:t>SAR</w:t>
      </w:r>
      <w:r w:rsidR="005731A9">
        <w:t xml:space="preserve"> </w:t>
      </w:r>
      <w:r>
        <w:t xml:space="preserve">to non-mobile </w:t>
      </w:r>
      <w:r w:rsidR="005D2A0B">
        <w:t xml:space="preserve">applications </w:t>
      </w:r>
      <w:r>
        <w:t>[</w:t>
      </w:r>
      <w:r>
        <w:fldChar w:fldCharType="begin"/>
      </w:r>
      <w:r>
        <w:instrText xml:space="preserve"> REF _Ref349312273 \r \h </w:instrText>
      </w:r>
      <w:r>
        <w:fldChar w:fldCharType="separate"/>
      </w:r>
      <w:r w:rsidR="004056B8">
        <w:t>4</w:t>
      </w:r>
      <w:r>
        <w:fldChar w:fldCharType="end"/>
      </w:r>
      <w:r>
        <w:t>].</w:t>
      </w:r>
      <w:r w:rsidR="00D078EE">
        <w:t xml:space="preserve"> </w:t>
      </w:r>
    </w:p>
    <w:p w:rsidR="005C1DEA" w:rsidRPr="000514AC" w:rsidRDefault="005731A9" w:rsidP="000514AC">
      <w:r>
        <w:t>Contact Augmented Reality</w:t>
      </w:r>
      <w:r w:rsidR="006F3E84">
        <w:t xml:space="preserve"> (</w:t>
      </w:r>
      <w:proofErr w:type="spellStart"/>
      <w:r w:rsidR="006F3E84">
        <w:t>cAR</w:t>
      </w:r>
      <w:proofErr w:type="spellEnd"/>
      <w:r w:rsidR="006F3E84">
        <w:t>)</w:t>
      </w:r>
      <w:r>
        <w:t xml:space="preserve"> incorporates elements from both traditional and spatial AR. From traditional AR it maintains the vision of a mobile device that can augment virtually any object and can be moved around by the user. From spatial AR it incorporates th</w:t>
      </w:r>
      <w:r w:rsidR="006F3E84">
        <w:t xml:space="preserve">e property of spatial alignment, thus the knowledge about the location of both display and object and </w:t>
      </w:r>
      <w:r w:rsidR="00B72E6B">
        <w:t xml:space="preserve">the </w:t>
      </w:r>
      <w:r w:rsidR="006F3E84">
        <w:t xml:space="preserve">linearity between them. In </w:t>
      </w:r>
      <w:r w:rsidR="00D012C9">
        <w:t>brief</w:t>
      </w:r>
      <w:r w:rsidR="006F3E84">
        <w:t xml:space="preserve">, </w:t>
      </w:r>
      <w:proofErr w:type="spellStart"/>
      <w:r w:rsidR="006F3E84">
        <w:t>cAR</w:t>
      </w:r>
      <w:proofErr w:type="spellEnd"/>
      <w:r w:rsidR="006F3E84">
        <w:t xml:space="preserve"> is both mobile and spatially aligned.</w:t>
      </w:r>
    </w:p>
    <w:p w:rsidR="004231DC" w:rsidRDefault="004231DC" w:rsidP="004231DC">
      <w:pPr>
        <w:pStyle w:val="berschrift3"/>
      </w:pPr>
      <w:r>
        <w:t xml:space="preserve">Transparent </w:t>
      </w:r>
      <w:r w:rsidR="001B357C">
        <w:t xml:space="preserve">Handheld </w:t>
      </w:r>
      <w:r>
        <w:t>Devices</w:t>
      </w:r>
    </w:p>
    <w:p w:rsidR="006B6691" w:rsidRDefault="006B6691" w:rsidP="004231DC">
      <w:r>
        <w:t xml:space="preserve">Transparent </w:t>
      </w:r>
      <w:r w:rsidR="001B357C">
        <w:t xml:space="preserve">handheld </w:t>
      </w:r>
      <w:r>
        <w:t xml:space="preserve">devices </w:t>
      </w:r>
      <w:r w:rsidR="00694BBC">
        <w:t xml:space="preserve">are </w:t>
      </w:r>
      <w:r>
        <w:t xml:space="preserve">the topic of </w:t>
      </w:r>
      <w:r w:rsidR="00694BBC">
        <w:t>popular</w:t>
      </w:r>
      <w:r>
        <w:t xml:space="preserve"> </w:t>
      </w:r>
      <w:r w:rsidR="00694BBC">
        <w:t xml:space="preserve">design </w:t>
      </w:r>
      <w:r>
        <w:t>concept</w:t>
      </w:r>
      <w:r w:rsidR="00694BBC">
        <w:t>s</w:t>
      </w:r>
      <w:r>
        <w:t xml:space="preserve"> </w:t>
      </w:r>
      <w:r w:rsidR="00694BBC">
        <w:t xml:space="preserve">ranging from smartphones to tablets </w:t>
      </w:r>
      <w:r>
        <w:t>[</w:t>
      </w:r>
      <w:r>
        <w:fldChar w:fldCharType="begin"/>
      </w:r>
      <w:r>
        <w:instrText xml:space="preserve"> REF _Ref351302050 \r \h </w:instrText>
      </w:r>
      <w:r>
        <w:fldChar w:fldCharType="separate"/>
      </w:r>
      <w:r w:rsidR="004056B8">
        <w:t>7</w:t>
      </w:r>
      <w:r>
        <w:fldChar w:fldCharType="end"/>
      </w:r>
      <w:r>
        <w:t>,</w:t>
      </w:r>
      <w:r w:rsidR="00694BBC">
        <w:t xml:space="preserve"> </w:t>
      </w:r>
      <w:r>
        <w:fldChar w:fldCharType="begin"/>
      </w:r>
      <w:r>
        <w:instrText xml:space="preserve"> REF _Ref351302052 \r \h </w:instrText>
      </w:r>
      <w:r>
        <w:fldChar w:fldCharType="separate"/>
      </w:r>
      <w:r w:rsidR="004056B8">
        <w:t>8</w:t>
      </w:r>
      <w:r>
        <w:fldChar w:fldCharType="end"/>
      </w:r>
      <w:r>
        <w:t>].</w:t>
      </w:r>
      <w:r w:rsidR="00994A27">
        <w:t xml:space="preserve"> Such concepts are instrumental in proposing novel </w:t>
      </w:r>
      <w:r w:rsidR="00694BBC">
        <w:t>interact-</w:t>
      </w:r>
      <w:proofErr w:type="spellStart"/>
      <w:r w:rsidR="00994A27">
        <w:t>tion</w:t>
      </w:r>
      <w:r w:rsidR="00694BBC">
        <w:t>s</w:t>
      </w:r>
      <w:proofErr w:type="spellEnd"/>
      <w:r w:rsidR="00994A27">
        <w:t>, some of them similar to the ones explored in this paper; however they are short in discussing appropriate usage contexts and technical limitations.</w:t>
      </w:r>
      <w:r w:rsidR="00D43B4C">
        <w:t xml:space="preserve"> Nonetheless, a few devices are reaching the public </w:t>
      </w:r>
      <w:r w:rsidR="006F3E84">
        <w:t xml:space="preserve">(e.g. </w:t>
      </w:r>
      <w:r w:rsidR="00D43B4C">
        <w:t>[</w:t>
      </w:r>
      <w:r w:rsidR="00D43B4C">
        <w:fldChar w:fldCharType="begin"/>
      </w:r>
      <w:r w:rsidR="00D43B4C">
        <w:instrText xml:space="preserve"> REF _Ref351473129 \r \h </w:instrText>
      </w:r>
      <w:r w:rsidR="00D43B4C">
        <w:fldChar w:fldCharType="separate"/>
      </w:r>
      <w:r w:rsidR="004056B8">
        <w:t>10</w:t>
      </w:r>
      <w:r w:rsidR="00D43B4C">
        <w:fldChar w:fldCharType="end"/>
      </w:r>
      <w:r w:rsidR="00D43B4C">
        <w:t>]</w:t>
      </w:r>
      <w:r w:rsidR="006F3E84">
        <w:t>)</w:t>
      </w:r>
      <w:r w:rsidR="00B91BCD">
        <w:t xml:space="preserve"> and several electronic components companies outline the production of such displays as objectives for 2014 and onwards [REF].</w:t>
      </w:r>
    </w:p>
    <w:p w:rsidR="00D012C9" w:rsidRDefault="000A350E" w:rsidP="004231DC">
      <w:r>
        <w:t>While the development of such displays moves forward there exists l</w:t>
      </w:r>
      <w:r w:rsidR="00B91BCD">
        <w:t>imited HCI and interaction design (</w:t>
      </w:r>
      <w:proofErr w:type="spellStart"/>
      <w:r w:rsidR="00B91BCD">
        <w:t>IxD</w:t>
      </w:r>
      <w:proofErr w:type="spellEnd"/>
      <w:r w:rsidR="00B91BCD">
        <w:t>) research on th</w:t>
      </w:r>
      <w:r>
        <w:t>e topic</w:t>
      </w:r>
      <w:r w:rsidR="00B136EE">
        <w:t xml:space="preserve">. One </w:t>
      </w:r>
      <w:r w:rsidR="009832A0">
        <w:t xml:space="preserve">studied </w:t>
      </w:r>
      <w:r w:rsidR="00B136EE">
        <w:t>aspect is their support</w:t>
      </w:r>
      <w:r w:rsidR="009832A0">
        <w:t xml:space="preserve"> for</w:t>
      </w:r>
      <w:r w:rsidR="00B136EE">
        <w:t xml:space="preserve"> touch interaction </w:t>
      </w:r>
      <w:r w:rsidR="009832A0">
        <w:t xml:space="preserve">on </w:t>
      </w:r>
      <w:r w:rsidR="00B136EE">
        <w:t xml:space="preserve">the back of the device. </w:t>
      </w:r>
      <w:proofErr w:type="spellStart"/>
      <w:r w:rsidR="00B136EE">
        <w:t>LucidTouch</w:t>
      </w:r>
      <w:proofErr w:type="spellEnd"/>
      <w:r w:rsidR="00B136EE">
        <w:t xml:space="preserve">  [</w:t>
      </w:r>
      <w:r w:rsidR="00B136EE">
        <w:fldChar w:fldCharType="begin"/>
      </w:r>
      <w:r w:rsidR="00B136EE">
        <w:instrText xml:space="preserve"> REF _Ref351302055 \r \h </w:instrText>
      </w:r>
      <w:r w:rsidR="00B136EE">
        <w:fldChar w:fldCharType="separate"/>
      </w:r>
      <w:r w:rsidR="004056B8">
        <w:t>19</w:t>
      </w:r>
      <w:r w:rsidR="00B136EE">
        <w:fldChar w:fldCharType="end"/>
      </w:r>
      <w:r w:rsidR="009832A0">
        <w:t>] simulates such trans</w:t>
      </w:r>
      <w:r w:rsidR="00B136EE">
        <w:t xml:space="preserve">parency with a camera-based see-through portable device (pseudo-transparency) and user studies showed that users </w:t>
      </w:r>
      <w:r w:rsidR="009832A0">
        <w:t xml:space="preserve">are </w:t>
      </w:r>
      <w:r w:rsidR="00B136EE">
        <w:t xml:space="preserve">able to overcome the fat-finger problem and acquired obstacles </w:t>
      </w:r>
      <w:r w:rsidR="00D012C9">
        <w:t xml:space="preserve">with higher precision and using </w:t>
      </w:r>
      <w:r w:rsidR="00B136EE">
        <w:t xml:space="preserve">all 10 fingers simultaneously. </w:t>
      </w:r>
      <w:proofErr w:type="spellStart"/>
      <w:r w:rsidR="00B136EE">
        <w:t>LimpiDual</w:t>
      </w:r>
      <w:proofErr w:type="spellEnd"/>
      <w:r w:rsidR="00B136EE">
        <w:t xml:space="preserve"> [</w:t>
      </w:r>
      <w:r w:rsidR="00B136EE">
        <w:fldChar w:fldCharType="begin"/>
      </w:r>
      <w:r w:rsidR="00B136EE">
        <w:instrText xml:space="preserve"> REF _Ref351302053 \r \h </w:instrText>
      </w:r>
      <w:r w:rsidR="00B136EE">
        <w:fldChar w:fldCharType="separate"/>
      </w:r>
      <w:r w:rsidR="004056B8">
        <w:t>11</w:t>
      </w:r>
      <w:r w:rsidR="00B136EE">
        <w:fldChar w:fldCharType="end"/>
      </w:r>
      <w:r w:rsidR="00B136EE">
        <w:t xml:space="preserve">, </w:t>
      </w:r>
      <w:r w:rsidR="00B136EE">
        <w:fldChar w:fldCharType="begin"/>
      </w:r>
      <w:r w:rsidR="00B136EE">
        <w:instrText xml:space="preserve"> REF _Ref352222291 \r \h </w:instrText>
      </w:r>
      <w:r w:rsidR="00B136EE">
        <w:fldChar w:fldCharType="separate"/>
      </w:r>
      <w:r w:rsidR="004056B8">
        <w:t>16</w:t>
      </w:r>
      <w:r w:rsidR="00B136EE">
        <w:fldChar w:fldCharType="end"/>
      </w:r>
      <w:r w:rsidR="00B136EE">
        <w:t>]</w:t>
      </w:r>
      <w:r w:rsidR="00D012C9">
        <w:t xml:space="preserve"> also studied back </w:t>
      </w:r>
      <w:r w:rsidR="009832A0">
        <w:t xml:space="preserve">of </w:t>
      </w:r>
      <w:r w:rsidR="00D012C9">
        <w:t>the device, front and dual interaction</w:t>
      </w:r>
      <w:r w:rsidR="009832A0">
        <w:t>s</w:t>
      </w:r>
      <w:r w:rsidR="00D012C9">
        <w:t xml:space="preserve"> using an optical see-through display. Their results showed that while back </w:t>
      </w:r>
      <w:r w:rsidR="009832A0">
        <w:t xml:space="preserve">of </w:t>
      </w:r>
      <w:r w:rsidR="00D012C9">
        <w:t>the device has indeed higher precision, it’s slower than front and dual.</w:t>
      </w:r>
    </w:p>
    <w:p w:rsidR="006B6691" w:rsidRDefault="005B45E7" w:rsidP="004231DC">
      <w:r>
        <w:t xml:space="preserve">Other researchers investigated </w:t>
      </w:r>
      <w:r w:rsidR="001B357C">
        <w:t xml:space="preserve">the challenges for </w:t>
      </w:r>
      <w:r w:rsidR="009832A0">
        <w:t xml:space="preserve">optical HMDs </w:t>
      </w:r>
      <w:r>
        <w:t>in field deployments of AR</w:t>
      </w:r>
      <w:r w:rsidR="00E97D9D">
        <w:t>, the major one being color mixing</w:t>
      </w:r>
      <w:r>
        <w:t>; color mixing happens when the display pixels mix with the background. Color mixing changes the colors (affecting color encoded information) and reduces the legibility of the display content.</w:t>
      </w:r>
    </w:p>
    <w:p w:rsidR="00175BB2" w:rsidRDefault="009832A0" w:rsidP="004231DC">
      <w:r>
        <w:lastRenderedPageBreak/>
        <w:t xml:space="preserve">Our research goes beyond back of the device </w:t>
      </w:r>
      <w:r w:rsidR="007B1B9A">
        <w:t xml:space="preserve">input and </w:t>
      </w:r>
      <w:r w:rsidR="003E202C">
        <w:t xml:space="preserve">field deployments, and proposes an exploration of the interaction design and applications of transparent displays for </w:t>
      </w:r>
      <w:proofErr w:type="spellStart"/>
      <w:r>
        <w:t>cAR</w:t>
      </w:r>
      <w:proofErr w:type="spellEnd"/>
      <w:r w:rsidR="003E202C">
        <w:t xml:space="preserve">. </w:t>
      </w:r>
    </w:p>
    <w:p w:rsidR="004451A9" w:rsidRDefault="00676CB7" w:rsidP="004451A9">
      <w:pPr>
        <w:pStyle w:val="berschrift3"/>
      </w:pPr>
      <w:r>
        <w:t>Magic</w:t>
      </w:r>
      <w:r w:rsidR="004451A9">
        <w:t xml:space="preserve"> Lenses</w:t>
      </w:r>
      <w:r w:rsidR="00E74D2F">
        <w:t xml:space="preserve"> and Tangible Views</w:t>
      </w:r>
    </w:p>
    <w:p w:rsidR="00471DAD" w:rsidRDefault="00553104" w:rsidP="004451A9">
      <w:proofErr w:type="spellStart"/>
      <w:proofErr w:type="gramStart"/>
      <w:r>
        <w:t>cAR</w:t>
      </w:r>
      <w:proofErr w:type="spellEnd"/>
      <w:proofErr w:type="gramEnd"/>
      <w:r w:rsidR="00BA1C66">
        <w:t xml:space="preserve"> </w:t>
      </w:r>
      <w:r w:rsidR="00E74D2F">
        <w:t xml:space="preserve">is inspired by Bier et al.’s </w:t>
      </w:r>
      <w:proofErr w:type="spellStart"/>
      <w:r w:rsidR="004231DC">
        <w:t>Toolglass</w:t>
      </w:r>
      <w:proofErr w:type="spellEnd"/>
      <w:r w:rsidR="004231DC">
        <w:t xml:space="preserve"> and Magic Lenses</w:t>
      </w:r>
      <w:r w:rsidR="00BB73BA">
        <w:t xml:space="preserve"> [</w:t>
      </w:r>
      <w:r w:rsidR="00BB73BA">
        <w:fldChar w:fldCharType="begin"/>
      </w:r>
      <w:r w:rsidR="00BB73BA">
        <w:instrText xml:space="preserve"> REF _Ref352232780 \r \h </w:instrText>
      </w:r>
      <w:r w:rsidR="00BB73BA">
        <w:fldChar w:fldCharType="separate"/>
      </w:r>
      <w:r w:rsidR="004056B8">
        <w:t>4</w:t>
      </w:r>
      <w:r w:rsidR="00BB73BA">
        <w:fldChar w:fldCharType="end"/>
      </w:r>
      <w:r w:rsidR="00BB73BA">
        <w:t>]</w:t>
      </w:r>
      <w:r w:rsidR="00E74D2F">
        <w:t xml:space="preserve">. </w:t>
      </w:r>
      <w:proofErr w:type="spellStart"/>
      <w:r w:rsidR="00E74D2F">
        <w:t>Toolglass</w:t>
      </w:r>
      <w:proofErr w:type="spellEnd"/>
      <w:r w:rsidR="00E74D2F">
        <w:t xml:space="preserve"> and magic lenses widgets were designed </w:t>
      </w:r>
      <w:r w:rsidR="00BB73BA">
        <w:t xml:space="preserve">for WIMP interfaces and </w:t>
      </w:r>
      <w:r w:rsidR="00E74D2F">
        <w:t xml:space="preserve">sit between the application and the cursor to provide richer operations and visual filters on the digital content. For example, a </w:t>
      </w:r>
      <w:proofErr w:type="spellStart"/>
      <w:r w:rsidR="00E74D2F">
        <w:t>toolglass</w:t>
      </w:r>
      <w:proofErr w:type="spellEnd"/>
      <w:r w:rsidR="00E74D2F">
        <w:t xml:space="preserve"> widget could have different areas </w:t>
      </w:r>
      <w:r>
        <w:t xml:space="preserve">each with </w:t>
      </w:r>
      <w:r w:rsidR="00E74D2F">
        <w:t xml:space="preserve">unique operations, such that by </w:t>
      </w:r>
      <w:r>
        <w:t xml:space="preserve">clicking the target object through </w:t>
      </w:r>
      <w:r w:rsidR="00E74D2F">
        <w:t xml:space="preserve">the </w:t>
      </w:r>
      <w:proofErr w:type="spellStart"/>
      <w:r w:rsidR="00E74D2F">
        <w:t>toolglass</w:t>
      </w:r>
      <w:proofErr w:type="spellEnd"/>
      <w:r w:rsidR="00CF22EC">
        <w:t xml:space="preserve"> </w:t>
      </w:r>
      <w:r w:rsidR="00E74D2F">
        <w:t xml:space="preserve">the digital content </w:t>
      </w:r>
      <w:r>
        <w:t>is</w:t>
      </w:r>
      <w:r w:rsidR="00E74D2F">
        <w:t xml:space="preserve"> modified in different ways. Similarly, the magic lens </w:t>
      </w:r>
      <w:r w:rsidR="00CF22EC">
        <w:t xml:space="preserve">widget could hide or show details of an </w:t>
      </w:r>
      <w:r w:rsidR="00663225">
        <w:t>underlying</w:t>
      </w:r>
      <w:r w:rsidR="00CF22EC">
        <w:t xml:space="preserve"> digital object by simply </w:t>
      </w:r>
      <w:r w:rsidR="00BB73BA">
        <w:t xml:space="preserve">placing the widget </w:t>
      </w:r>
      <w:r w:rsidR="00CF22EC">
        <w:t>on top of</w:t>
      </w:r>
      <w:r w:rsidR="00BB73BA">
        <w:t xml:space="preserve"> </w:t>
      </w:r>
      <w:r w:rsidR="00210D9E">
        <w:t>it</w:t>
      </w:r>
      <w:r w:rsidR="00663225">
        <w:t xml:space="preserve">. </w:t>
      </w:r>
      <w:r w:rsidR="00471DAD">
        <w:t xml:space="preserve">Moving beyond the WIMP environment, </w:t>
      </w:r>
      <w:commentRangeStart w:id="13"/>
      <w:r w:rsidR="00471DAD">
        <w:t>Mackay et al.’s a-book</w:t>
      </w:r>
      <w:r w:rsidR="00210D9E">
        <w:t xml:space="preserve"> implements a tool-glass</w:t>
      </w:r>
      <w:r w:rsidR="00D707E4">
        <w:t xml:space="preserve"> and magic lenses approach to augmenting a biology laboratory book</w:t>
      </w:r>
      <w:commentRangeEnd w:id="13"/>
      <w:r w:rsidR="009B432A">
        <w:rPr>
          <w:rStyle w:val="Kommentarzeichen"/>
        </w:rPr>
        <w:commentReference w:id="13"/>
      </w:r>
      <w:r w:rsidR="00D707E4">
        <w:t>.</w:t>
      </w:r>
    </w:p>
    <w:p w:rsidR="00471DAD" w:rsidRDefault="00663225" w:rsidP="004451A9">
      <w:r>
        <w:t xml:space="preserve">Similarly, </w:t>
      </w:r>
      <w:r w:rsidR="00471DAD">
        <w:t xml:space="preserve">Spindler et al.’s </w:t>
      </w:r>
      <w:r>
        <w:t xml:space="preserve">tangible views </w:t>
      </w:r>
      <w:r w:rsidR="00210D9E">
        <w:t>also inspire</w:t>
      </w:r>
      <w:r w:rsidR="00BA1C66">
        <w:t xml:space="preserve"> our work</w:t>
      </w:r>
      <w:r w:rsidR="00210D9E">
        <w:t xml:space="preserve"> [</w:t>
      </w:r>
      <w:r w:rsidR="00210D9E">
        <w:fldChar w:fldCharType="begin"/>
      </w:r>
      <w:r w:rsidR="00210D9E">
        <w:instrText xml:space="preserve"> REF _Ref352233107 \r \h </w:instrText>
      </w:r>
      <w:r w:rsidR="00210D9E">
        <w:fldChar w:fldCharType="separate"/>
      </w:r>
      <w:r w:rsidR="004056B8">
        <w:t>19</w:t>
      </w:r>
      <w:r w:rsidR="00210D9E">
        <w:fldChar w:fldCharType="end"/>
      </w:r>
      <w:r w:rsidR="00210D9E">
        <w:t>]</w:t>
      </w:r>
      <w:r>
        <w:t>.</w:t>
      </w:r>
      <w:r w:rsidR="00BB73BA">
        <w:t xml:space="preserve"> </w:t>
      </w:r>
      <w:r w:rsidR="00471DAD">
        <w:t>Tangible views provide a complementary display for the content visualized in the tabletop computer. The authors propose an interaction vocabulary for manipulating such tangibles including: translation, rotation, freezing, gestures, direct pointing, toolbox metaphor, visual feedback and multiple views.</w:t>
      </w:r>
    </w:p>
    <w:p w:rsidR="00D707E4" w:rsidRDefault="00BA1C66" w:rsidP="004451A9">
      <w:r>
        <w:t xml:space="preserve">We take the idea of </w:t>
      </w:r>
      <w:proofErr w:type="spellStart"/>
      <w:r w:rsidR="00D707E4">
        <w:t>toolglasses</w:t>
      </w:r>
      <w:proofErr w:type="spellEnd"/>
      <w:r w:rsidR="00D707E4">
        <w:t xml:space="preserve"> and magic lenses </w:t>
      </w:r>
      <w:r>
        <w:t>to the field of transparent displays; here the underlying physical object is visible and modifications happen on the digital model of such object. From the tangible views we adapt</w:t>
      </w:r>
      <w:r w:rsidR="00D707E4">
        <w:t xml:space="preserve"> some of the interaction</w:t>
      </w:r>
      <w:r>
        <w:t xml:space="preserve">s they propose, and adjust them to a tangible view that is both transparent and only with 3DOF (2D translation and rotation). Finally, </w:t>
      </w:r>
      <w:r w:rsidR="00AE01A5">
        <w:t xml:space="preserve">we take the concept introduced by the a-book forward and </w:t>
      </w:r>
      <w:r w:rsidR="00D707E4">
        <w:t xml:space="preserve">generalize </w:t>
      </w:r>
      <w:r w:rsidR="00AE01A5">
        <w:t xml:space="preserve">it </w:t>
      </w:r>
      <w:r w:rsidR="00D707E4">
        <w:t xml:space="preserve">into the </w:t>
      </w:r>
      <w:r w:rsidR="00210D9E">
        <w:t>notion</w:t>
      </w:r>
      <w:r w:rsidR="00D707E4">
        <w:t xml:space="preserve"> of </w:t>
      </w:r>
      <w:proofErr w:type="spellStart"/>
      <w:r w:rsidR="00D707E4">
        <w:t>cAR</w:t>
      </w:r>
      <w:proofErr w:type="spellEnd"/>
      <w:r w:rsidR="00D707E4">
        <w:t xml:space="preserve">. However, we depart </w:t>
      </w:r>
      <w:r w:rsidR="00AE01A5">
        <w:t xml:space="preserve">from it </w:t>
      </w:r>
      <w:r w:rsidR="00D707E4">
        <w:t xml:space="preserve">in several ways: first we use a </w:t>
      </w:r>
      <w:proofErr w:type="spellStart"/>
      <w:r w:rsidR="00AE01A5">
        <w:t>fiducial</w:t>
      </w:r>
      <w:proofErr w:type="spellEnd"/>
      <w:r w:rsidR="00AE01A5">
        <w:t xml:space="preserve"> markers and feature tracking </w:t>
      </w:r>
      <w:proofErr w:type="spellStart"/>
      <w:r w:rsidR="00D707E4">
        <w:t>registra</w:t>
      </w:r>
      <w:r w:rsidR="00210D9E">
        <w:t>-</w:t>
      </w:r>
      <w:r w:rsidR="00D707E4">
        <w:t>tion</w:t>
      </w:r>
      <w:proofErr w:type="spellEnd"/>
      <w:r w:rsidR="00D707E4">
        <w:t xml:space="preserve">, second we explore off-contact and content-aware </w:t>
      </w:r>
      <w:proofErr w:type="spellStart"/>
      <w:r w:rsidR="00210D9E">
        <w:t>inte-rac</w:t>
      </w:r>
      <w:r w:rsidR="00D707E4">
        <w:t>tions</w:t>
      </w:r>
      <w:proofErr w:type="spellEnd"/>
      <w:r w:rsidR="00D707E4">
        <w:t>, third we rely o</w:t>
      </w:r>
      <w:r w:rsidR="008A34C4">
        <w:t>n transparent display technologies</w:t>
      </w:r>
      <w:r w:rsidR="00D707E4">
        <w:t>.</w:t>
      </w:r>
    </w:p>
    <w:p w:rsidR="004451A9" w:rsidRDefault="00A22429" w:rsidP="004451A9">
      <w:pPr>
        <w:pStyle w:val="berschrift1"/>
      </w:pPr>
      <w:r>
        <w:rPr>
          <w:noProof/>
          <w:lang w:val="de-DE" w:eastAsia="de-DE"/>
        </w:rPr>
        <mc:AlternateContent>
          <mc:Choice Requires="wpg">
            <w:drawing>
              <wp:anchor distT="0" distB="0" distL="114300" distR="114300" simplePos="0" relativeHeight="251673088" behindDoc="0" locked="0" layoutInCell="1" allowOverlap="1" wp14:anchorId="2B87CF23" wp14:editId="142234A1">
                <wp:simplePos x="0" y="0"/>
                <wp:positionH relativeFrom="margin">
                  <wp:align>right</wp:align>
                </wp:positionH>
                <wp:positionV relativeFrom="margin">
                  <wp:align>top</wp:align>
                </wp:positionV>
                <wp:extent cx="3105150" cy="343789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3105606" cy="3437890"/>
                          <a:chOff x="2147483647" y="-313424"/>
                          <a:chExt cx="3105606" cy="3436991"/>
                        </a:xfrm>
                      </wpg:grpSpPr>
                      <wps:wsp>
                        <wps:cNvPr id="4" name="Text Box 4"/>
                        <wps:cNvSpPr txBox="1"/>
                        <wps:spPr>
                          <a:xfrm>
                            <a:off x="2147483647" y="2708386"/>
                            <a:ext cx="3105606" cy="415181"/>
                          </a:xfrm>
                          <a:prstGeom prst="rect">
                            <a:avLst/>
                          </a:prstGeom>
                          <a:solidFill>
                            <a:prstClr val="white"/>
                          </a:solidFill>
                          <a:ln>
                            <a:noFill/>
                          </a:ln>
                          <a:effectLst/>
                        </wps:spPr>
                        <wps:txbx>
                          <w:txbxContent>
                            <w:p w:rsidR="00AF49DC" w:rsidRPr="00F86F4A" w:rsidRDefault="00AF49DC" w:rsidP="00D95837">
                              <w:pPr>
                                <w:pStyle w:val="Beschriftung"/>
                                <w:rPr>
                                  <w:noProof/>
                                  <w:sz w:val="20"/>
                                </w:rPr>
                              </w:pPr>
                              <w:bookmarkStart w:id="14" w:name="_Ref351578029"/>
                              <w:proofErr w:type="gramStart"/>
                              <w:r>
                                <w:t xml:space="preserve">Figure </w:t>
                              </w:r>
                              <w:r>
                                <w:fldChar w:fldCharType="begin"/>
                              </w:r>
                              <w:r>
                                <w:instrText xml:space="preserve"> SEQ Figure \* ARABIC </w:instrText>
                              </w:r>
                              <w:r>
                                <w:fldChar w:fldCharType="separate"/>
                              </w:r>
                              <w:r>
                                <w:rPr>
                                  <w:noProof/>
                                </w:rPr>
                                <w:t>2</w:t>
                              </w:r>
                              <w:r>
                                <w:fldChar w:fldCharType="end"/>
                              </w:r>
                              <w:bookmarkEnd w:id="14"/>
                              <w:r>
                                <w:t>.</w:t>
                              </w:r>
                              <w:proofErr w:type="gramEnd"/>
                              <w:r>
                                <w:t xml:space="preserve"> The </w:t>
                              </w:r>
                              <w:proofErr w:type="spellStart"/>
                              <w:r>
                                <w:t>cAR</w:t>
                              </w:r>
                              <w:proofErr w:type="spellEnd"/>
                              <w:r>
                                <w:t xml:space="preserve"> concept – Jane uses her </w:t>
                              </w:r>
                              <w:proofErr w:type="spellStart"/>
                              <w:r>
                                <w:t>cAR</w:t>
                              </w:r>
                              <w:proofErr w:type="spellEnd"/>
                              <w:r>
                                <w:t xml:space="preserve"> device to annotate the newspaper and watch related video content.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147483647" y="-313424"/>
                            <a:ext cx="3098691" cy="301294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1" o:spid="_x0000_s1030" style="position:absolute;left:0;text-align:left;margin-left:193.3pt;margin-top:0;width:244.5pt;height:270.7pt;z-index:251673088;mso-position-horizontal:right;mso-position-horizontal-relative:margin;mso-position-vertical:top;mso-position-vertical-relative:margin;mso-width-relative:margin;mso-height-relative:margin" coordorigin="21474836,-3134" coordsize="31056,343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JAAAAcAAAAEMDIxMKAAAAcAAAAEMDEwMKABAAMAAAAB//8AAOocAAcAAAgMAAAI&#10;4A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">
                <v:shape id="Text Box 4" o:spid="_x0000_s1031" type="#_x0000_t202" style="position:absolute;left:21474836;top:27083;width:-42918616;height:4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UocIA&#10;AADaAAAADwAAAGRycy9kb3ducmV2LnhtbESPT4vCMBTE7wt+h/AEL4umi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ShwgAAANoAAAAPAAAAAAAAAAAAAAAAAJgCAABkcnMvZG93&#10;bnJldi54bWxQSwUGAAAAAAQABAD1AAAAhwMAAAAA&#10;" stroked="f">
                  <v:textbox inset="0,0,0,0">
                    <w:txbxContent>
                      <w:p w:rsidR="00AF49DC" w:rsidRPr="00F86F4A" w:rsidRDefault="00AF49DC" w:rsidP="00D95837">
                        <w:pPr>
                          <w:pStyle w:val="Beschriftung"/>
                          <w:rPr>
                            <w:noProof/>
                            <w:sz w:val="20"/>
                          </w:rPr>
                        </w:pPr>
                        <w:bookmarkStart w:id="16" w:name="_Ref351578029"/>
                        <w:proofErr w:type="gramStart"/>
                        <w:r>
                          <w:t xml:space="preserve">Figure </w:t>
                        </w:r>
                        <w:r>
                          <w:fldChar w:fldCharType="begin"/>
                        </w:r>
                        <w:r>
                          <w:instrText xml:space="preserve"> SEQ Figure \* ARABIC </w:instrText>
                        </w:r>
                        <w:r>
                          <w:fldChar w:fldCharType="separate"/>
                        </w:r>
                        <w:r>
                          <w:rPr>
                            <w:noProof/>
                          </w:rPr>
                          <w:t>2</w:t>
                        </w:r>
                        <w:r>
                          <w:fldChar w:fldCharType="end"/>
                        </w:r>
                        <w:bookmarkEnd w:id="16"/>
                        <w:r>
                          <w:t>.</w:t>
                        </w:r>
                        <w:proofErr w:type="gramEnd"/>
                        <w:r>
                          <w:t xml:space="preserve"> The </w:t>
                        </w:r>
                        <w:proofErr w:type="spellStart"/>
                        <w:r>
                          <w:t>cAR</w:t>
                        </w:r>
                        <w:proofErr w:type="spellEnd"/>
                        <w:r>
                          <w:t xml:space="preserve"> concept – Jane uses her </w:t>
                        </w:r>
                        <w:proofErr w:type="spellStart"/>
                        <w:r>
                          <w:t>cAR</w:t>
                        </w:r>
                        <w:proofErr w:type="spellEnd"/>
                        <w:r>
                          <w:t xml:space="preserve"> device to annotate the newspaper and watch related video content. </w:t>
                        </w:r>
                      </w:p>
                    </w:txbxContent>
                  </v:textbox>
                </v:shape>
                <v:shape id="Picture 10" o:spid="_x0000_s1032" type="#_x0000_t75" style="position:absolute;left:21474836;top:-3134;width:-42918685;height:30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nHknFAAAA2wAAAA8AAABkcnMvZG93bnJldi54bWxEj0FPAjEQhe8m/odmTLhJVw5gVgoxJiQe&#10;DAmr6HXcDrsL2+naFij8eudg4m0m781738yX2fXqRCF2ng08jAtQxLW3HTcGPt5X94+gYkK22Hsm&#10;AxeKsFzc3syxtP7MGzpVqVESwrFEA21KQ6l1rFtyGMd+IBZt54PDJGtotA14lnDX60lRTLXDjqWh&#10;xYFeWqoP1dEZuFZvPzbmw2S333+tcljPwvbz25jRXX5+ApUop3/z3/WrFXyhl19kAL3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5x5JxQAAANsAAAAPAAAAAAAAAAAAAAAA&#10;AJ8CAABkcnMvZG93bnJldi54bWxQSwUGAAAAAAQABAD3AAAAkQMAAAAA&#10;">
                  <v:imagedata r:id="rId13" o:title=""/>
                  <v:path arrowok="t"/>
                </v:shape>
                <w10:wrap type="square" anchorx="margin" anchory="margin"/>
              </v:group>
            </w:pict>
          </mc:Fallback>
        </mc:AlternateContent>
      </w:r>
      <w:r w:rsidR="004451A9">
        <w:t xml:space="preserve">Contact Augmented Reality </w:t>
      </w:r>
      <w:r w:rsidR="00BE4749">
        <w:t>–</w:t>
      </w:r>
      <w:r w:rsidR="004451A9">
        <w:t xml:space="preserve"> </w:t>
      </w:r>
      <w:proofErr w:type="spellStart"/>
      <w:r w:rsidR="004451A9" w:rsidRPr="004451A9">
        <w:rPr>
          <w:caps w:val="0"/>
        </w:rPr>
        <w:t>cA</w:t>
      </w:r>
      <w:r w:rsidR="004451A9">
        <w:rPr>
          <w:caps w:val="0"/>
        </w:rPr>
        <w:t>R</w:t>
      </w:r>
      <w:proofErr w:type="spellEnd"/>
    </w:p>
    <w:p w:rsidR="003832DC" w:rsidRDefault="003832DC" w:rsidP="004451A9">
      <w:r>
        <w:t>We introduce Contact Augmented Reality (</w:t>
      </w:r>
      <w:proofErr w:type="spellStart"/>
      <w:r>
        <w:t>cAR</w:t>
      </w:r>
      <w:proofErr w:type="spellEnd"/>
      <w:r>
        <w:t>) as a particular case of augmented reality where a handheld device with a</w:t>
      </w:r>
      <w:r w:rsidR="00247CAE">
        <w:t xml:space="preserve">n optical see-through </w:t>
      </w:r>
      <w:r>
        <w:t xml:space="preserve">display rests directly on top of the object it augments with the display aligned to it. </w:t>
      </w:r>
    </w:p>
    <w:p w:rsidR="00126DB9" w:rsidRDefault="00462CD1" w:rsidP="004451A9">
      <w:r>
        <w:t xml:space="preserve">Our understanding of </w:t>
      </w:r>
      <w:proofErr w:type="spellStart"/>
      <w:r>
        <w:t>c</w:t>
      </w:r>
      <w:r w:rsidR="00901A90">
        <w:t>AR</w:t>
      </w:r>
      <w:proofErr w:type="spellEnd"/>
      <w:r>
        <w:t xml:space="preserve"> is guided by the vision, portrayed by Jane’s scenario</w:t>
      </w:r>
      <w:r w:rsidR="00D95837">
        <w:t xml:space="preserve"> and illustrated in </w:t>
      </w:r>
      <w:r w:rsidR="00D95837">
        <w:fldChar w:fldCharType="begin"/>
      </w:r>
      <w:r w:rsidR="00D95837">
        <w:instrText xml:space="preserve"> REF _Ref351578029 \h </w:instrText>
      </w:r>
      <w:r w:rsidR="00D95837">
        <w:fldChar w:fldCharType="separate"/>
      </w:r>
      <w:r w:rsidR="004056B8">
        <w:t xml:space="preserve">Figure </w:t>
      </w:r>
      <w:r w:rsidR="004056B8">
        <w:rPr>
          <w:noProof/>
        </w:rPr>
        <w:t>2</w:t>
      </w:r>
      <w:r w:rsidR="00D95837">
        <w:fldChar w:fldCharType="end"/>
      </w:r>
      <w:r>
        <w:t xml:space="preserve">, of </w:t>
      </w:r>
      <w:commentRangeStart w:id="15"/>
      <w:r>
        <w:t>users placing</w:t>
      </w:r>
      <w:r w:rsidR="00925A21">
        <w:t xml:space="preserve"> their transparent handhelds </w:t>
      </w:r>
      <w:r>
        <w:t>directly on top of paper documents they want to enrich with digital properties. Key to this vision is users place their devices on any paper document</w:t>
      </w:r>
      <w:r w:rsidR="00925A21">
        <w:t xml:space="preserve">; </w:t>
      </w:r>
      <w:r>
        <w:t>the device rests on the document</w:t>
      </w:r>
      <w:commentRangeEnd w:id="15"/>
      <w:r w:rsidR="009B432A">
        <w:rPr>
          <w:rStyle w:val="Kommentarzeichen"/>
        </w:rPr>
        <w:commentReference w:id="15"/>
      </w:r>
      <w:r>
        <w:t xml:space="preserve"> or on the table and the user moves it in and out of </w:t>
      </w:r>
      <w:r w:rsidR="006E06A5">
        <w:t xml:space="preserve">the document </w:t>
      </w:r>
      <w:r>
        <w:t xml:space="preserve">when digital functionalities are needed. </w:t>
      </w:r>
      <w:r w:rsidR="00126DB9">
        <w:t xml:space="preserve">Moreover, this </w:t>
      </w:r>
      <w:r>
        <w:t>vision acknowledges the affordances of physical objects</w:t>
      </w:r>
      <w:r w:rsidR="00153ED9">
        <w:t>;</w:t>
      </w:r>
      <w:r>
        <w:t xml:space="preserve"> in </w:t>
      </w:r>
      <w:r w:rsidR="00925A21">
        <w:t xml:space="preserve">the case </w:t>
      </w:r>
      <w:r w:rsidR="00210D9E">
        <w:t>of paper documents</w:t>
      </w:r>
      <w:r w:rsidR="00037754">
        <w:t xml:space="preserve"> </w:t>
      </w:r>
      <w:r>
        <w:t>the conveni</w:t>
      </w:r>
      <w:r w:rsidR="006E6BF5">
        <w:t>ence of reading on printed paper</w:t>
      </w:r>
      <w:r w:rsidR="00037754">
        <w:t xml:space="preserve">, the naturalness of manipulating it, </w:t>
      </w:r>
      <w:r w:rsidR="00126DB9">
        <w:t>and the preservation of</w:t>
      </w:r>
      <w:r w:rsidR="006E6BF5">
        <w:t xml:space="preserve"> </w:t>
      </w:r>
      <w:r w:rsidR="00210D9E">
        <w:t>properties like texture, color</w:t>
      </w:r>
      <w:r w:rsidR="006E6BF5">
        <w:t xml:space="preserve">, </w:t>
      </w:r>
      <w:r w:rsidR="00210D9E">
        <w:t>age, and wear.</w:t>
      </w:r>
    </w:p>
    <w:p w:rsidR="00452E09" w:rsidRDefault="006B7DAD" w:rsidP="004451A9">
      <w:r>
        <w:t>This</w:t>
      </w:r>
      <w:r w:rsidR="006E06A5">
        <w:t xml:space="preserve"> vision </w:t>
      </w:r>
      <w:r>
        <w:t xml:space="preserve">also </w:t>
      </w:r>
      <w:r w:rsidR="006E06A5">
        <w:t xml:space="preserve">extends to other surfaces like a map or a poster in the wall, and any other object where the device could be </w:t>
      </w:r>
      <w:r w:rsidR="0076064A">
        <w:t>overlaid</w:t>
      </w:r>
      <w:r w:rsidR="006E06A5">
        <w:t xml:space="preserve">. The fundamental requirement is for the device to be able to </w:t>
      </w:r>
      <w:r w:rsidR="0076064A">
        <w:t xml:space="preserve">establish a frame of reference with the object </w:t>
      </w:r>
      <w:r w:rsidR="00E65645">
        <w:t xml:space="preserve">(a </w:t>
      </w:r>
      <w:r w:rsidR="0076064A">
        <w:t>coordinate system</w:t>
      </w:r>
      <w:r w:rsidR="00E65645">
        <w:t>)</w:t>
      </w:r>
      <w:r w:rsidR="00C248E2">
        <w:t>, and to locate the device in re</w:t>
      </w:r>
      <w:r>
        <w:t>l</w:t>
      </w:r>
      <w:r w:rsidR="00C248E2">
        <w:t>ation to such frame of reference</w:t>
      </w:r>
      <w:r w:rsidR="0076064A">
        <w:t xml:space="preserve">. In this sense, </w:t>
      </w:r>
      <w:proofErr w:type="spellStart"/>
      <w:r w:rsidR="0076064A">
        <w:t>cAR</w:t>
      </w:r>
      <w:proofErr w:type="spellEnd"/>
      <w:r w:rsidR="0076064A">
        <w:t xml:space="preserve"> takes distance </w:t>
      </w:r>
      <w:r>
        <w:t xml:space="preserve">from </w:t>
      </w:r>
      <w:r w:rsidR="0076064A">
        <w:t>traditional and spatial AR system</w:t>
      </w:r>
      <w:r>
        <w:t>s</w:t>
      </w:r>
      <w:r w:rsidR="0076064A">
        <w:t xml:space="preserve"> which determine the location of both the display and the augmented object in three dimensions</w:t>
      </w:r>
      <w:r w:rsidR="001009BF">
        <w:rPr>
          <w:rStyle w:val="Funotenzeichen"/>
        </w:rPr>
        <w:footnoteReference w:id="1"/>
      </w:r>
      <w:r w:rsidR="0076064A">
        <w:t xml:space="preserve">. </w:t>
      </w:r>
      <w:proofErr w:type="spellStart"/>
      <w:proofErr w:type="gramStart"/>
      <w:r w:rsidR="0076064A">
        <w:t>cAR</w:t>
      </w:r>
      <w:proofErr w:type="spellEnd"/>
      <w:proofErr w:type="gramEnd"/>
      <w:r w:rsidR="0076064A">
        <w:t xml:space="preserve"> </w:t>
      </w:r>
      <w:r w:rsidR="00C248E2">
        <w:t xml:space="preserve">requires to know the location </w:t>
      </w:r>
      <w:r w:rsidR="001009BF">
        <w:t xml:space="preserve">in two dimensions </w:t>
      </w:r>
      <w:r w:rsidR="00C248E2">
        <w:t xml:space="preserve">from the frame of reference of the object’s coordinate system; i.e. using a </w:t>
      </w:r>
      <w:proofErr w:type="spellStart"/>
      <w:r w:rsidR="00C248E2">
        <w:t>cAR</w:t>
      </w:r>
      <w:proofErr w:type="spellEnd"/>
      <w:r w:rsidR="00C248E2">
        <w:t xml:space="preserve"> device on a book while in bed or while sitting on a table makes no difference when determining its location.</w:t>
      </w:r>
    </w:p>
    <w:p w:rsidR="0034327F" w:rsidRDefault="00E77402" w:rsidP="004451A9">
      <w:r>
        <w:t xml:space="preserve">An important consequence of the spatial alignment between the </w:t>
      </w:r>
      <w:proofErr w:type="spellStart"/>
      <w:r w:rsidR="00126DB9">
        <w:t>cAR</w:t>
      </w:r>
      <w:proofErr w:type="spellEnd"/>
      <w:r w:rsidR="00126DB9">
        <w:t xml:space="preserve"> device’s display</w:t>
      </w:r>
      <w:r>
        <w:t xml:space="preserve"> and the augmented </w:t>
      </w:r>
      <w:r w:rsidR="00126DB9">
        <w:t xml:space="preserve">surface </w:t>
      </w:r>
      <w:r>
        <w:t xml:space="preserve">is that digital content is to be rendered on a virtual plane parallel to the object and to the screen; </w:t>
      </w:r>
      <w:r w:rsidR="00126DB9">
        <w:t xml:space="preserve">which means that </w:t>
      </w:r>
      <w:r>
        <w:t xml:space="preserve">no homographic transformations are needed for aligning the digital content </w:t>
      </w:r>
      <w:r w:rsidR="004F32E7" w:rsidRPr="003904B6">
        <w:rPr>
          <w:highlight w:val="yellow"/>
          <w:rPrChange w:id="16" w:author="Wolfgang Büschel" w:date="2013-04-02T10:48:00Z">
            <w:rPr/>
          </w:rPrChange>
        </w:rPr>
        <w:t>on</w:t>
      </w:r>
      <w:r w:rsidRPr="003904B6">
        <w:rPr>
          <w:highlight w:val="yellow"/>
          <w:rPrChange w:id="17" w:author="Wolfgang Büschel" w:date="2013-04-02T10:48:00Z">
            <w:rPr/>
          </w:rPrChange>
        </w:rPr>
        <w:t xml:space="preserve"> augmented</w:t>
      </w:r>
      <w:r w:rsidR="006E6BF5">
        <w:t xml:space="preserve">. Therefore, building graphical user-interfaces for </w:t>
      </w:r>
      <w:proofErr w:type="spellStart"/>
      <w:r w:rsidR="006E6BF5">
        <w:t>cAR</w:t>
      </w:r>
      <w:proofErr w:type="spellEnd"/>
      <w:r w:rsidR="006E6BF5">
        <w:t xml:space="preserve"> devices can leverage most existing 2D </w:t>
      </w:r>
      <w:r w:rsidR="004F32E7">
        <w:t xml:space="preserve">authoring </w:t>
      </w:r>
      <w:r w:rsidR="006E6BF5">
        <w:t>framew</w:t>
      </w:r>
      <w:r w:rsidR="00126DB9">
        <w:t>orks and development</w:t>
      </w:r>
      <w:del w:id="18" w:author="Wolfgang Büschel" w:date="2013-04-02T10:49:00Z">
        <w:r w:rsidR="00126DB9" w:rsidDel="003904B6">
          <w:delText>s</w:delText>
        </w:r>
      </w:del>
      <w:r w:rsidR="00126DB9">
        <w:t xml:space="preserve"> platforms.</w:t>
      </w:r>
    </w:p>
    <w:p w:rsidR="00126DB9" w:rsidRDefault="00FB3D89" w:rsidP="00126DB9">
      <w:r>
        <w:t xml:space="preserve">According to the </w:t>
      </w:r>
      <w:r w:rsidR="00126DB9">
        <w:t xml:space="preserve">vision </w:t>
      </w:r>
      <w:proofErr w:type="spellStart"/>
      <w:r w:rsidR="00126DB9">
        <w:t>cAR</w:t>
      </w:r>
      <w:proofErr w:type="spellEnd"/>
      <w:r w:rsidR="00126DB9">
        <w:t xml:space="preserve"> devices augment only when in contact with the augmented object, </w:t>
      </w:r>
      <w:r w:rsidR="00900F46">
        <w:t xml:space="preserve">acting </w:t>
      </w:r>
      <w:r w:rsidR="00126DB9">
        <w:t xml:space="preserve">as normal mobile device when not on top of an augmentable object. </w:t>
      </w:r>
      <w:r w:rsidR="007B7844">
        <w:t xml:space="preserve">Therefore, </w:t>
      </w:r>
      <w:r w:rsidR="00126DB9">
        <w:t xml:space="preserve">augmenting an object does not require the user to hold the </w:t>
      </w:r>
      <w:proofErr w:type="spellStart"/>
      <w:r w:rsidR="00126DB9">
        <w:t>cAR</w:t>
      </w:r>
      <w:proofErr w:type="spellEnd"/>
      <w:r w:rsidR="00126DB9">
        <w:t xml:space="preserve"> device in front or above the object for an </w:t>
      </w:r>
      <w:r w:rsidR="00126DB9">
        <w:lastRenderedPageBreak/>
        <w:t xml:space="preserve">extended period of time, with </w:t>
      </w:r>
      <w:r w:rsidR="007B7844">
        <w:t xml:space="preserve">the </w:t>
      </w:r>
      <w:r w:rsidR="00126DB9">
        <w:t>expected cost</w:t>
      </w:r>
      <w:r w:rsidR="007B7844">
        <w:t>s</w:t>
      </w:r>
      <w:r w:rsidR="00126DB9">
        <w:t xml:space="preserve"> in terms of physical demand. </w:t>
      </w:r>
      <w:r w:rsidR="00900F46">
        <w:t xml:space="preserve">Another </w:t>
      </w:r>
      <w:r w:rsidR="00A87A35">
        <w:t xml:space="preserve">implication </w:t>
      </w:r>
      <w:r w:rsidR="00126DB9">
        <w:t xml:space="preserve">is that augmentation </w:t>
      </w:r>
      <w:r w:rsidR="007B7844">
        <w:t>is</w:t>
      </w:r>
      <w:r w:rsidR="00A87A35">
        <w:t xml:space="preserve"> </w:t>
      </w:r>
      <w:r w:rsidR="00126DB9">
        <w:t>triggered by means of impl</w:t>
      </w:r>
      <w:r w:rsidR="00A87A35">
        <w:t xml:space="preserve">icit interaction, that is, placing of the </w:t>
      </w:r>
      <w:proofErr w:type="spellStart"/>
      <w:r w:rsidR="00A87A35">
        <w:t>cAR</w:t>
      </w:r>
      <w:proofErr w:type="spellEnd"/>
      <w:r w:rsidR="00A87A35">
        <w:t xml:space="preserve"> on top of the object and a successful registration can trigger the application associated with the target object. A final implication is that a </w:t>
      </w:r>
      <w:proofErr w:type="spellStart"/>
      <w:r w:rsidR="00A87A35">
        <w:t>cAR</w:t>
      </w:r>
      <w:proofErr w:type="spellEnd"/>
      <w:r w:rsidR="00A87A35">
        <w:t xml:space="preserve"> </w:t>
      </w:r>
      <w:r w:rsidR="00037754">
        <w:t>device can augment an object without being the center of attention all the time; acting at times as an ambient or a secondary display.</w:t>
      </w:r>
    </w:p>
    <w:p w:rsidR="00782CDF" w:rsidRDefault="00BE54FE" w:rsidP="004451A9">
      <w:commentRangeStart w:id="19"/>
      <w:r>
        <w:t xml:space="preserve">In summary a </w:t>
      </w:r>
      <w:proofErr w:type="spellStart"/>
      <w:r>
        <w:t>cAR</w:t>
      </w:r>
      <w:proofErr w:type="spellEnd"/>
      <w:r>
        <w:t xml:space="preserve"> device integrates virtual and physical worlds by:</w:t>
      </w:r>
    </w:p>
    <w:p w:rsidR="00BE54FE" w:rsidRDefault="00BE54FE" w:rsidP="00BE54FE">
      <w:pPr>
        <w:pStyle w:val="Listenabsatz"/>
        <w:numPr>
          <w:ilvl w:val="0"/>
          <w:numId w:val="42"/>
        </w:numPr>
        <w:ind w:left="284" w:hanging="284"/>
      </w:pPr>
      <w:r>
        <w:t>augmenting physical objects upon contact,</w:t>
      </w:r>
    </w:p>
    <w:p w:rsidR="00BE54FE" w:rsidRDefault="00BE54FE" w:rsidP="00BE54FE">
      <w:pPr>
        <w:pStyle w:val="Listenabsatz"/>
        <w:numPr>
          <w:ilvl w:val="0"/>
          <w:numId w:val="42"/>
        </w:numPr>
        <w:ind w:left="284" w:hanging="284"/>
      </w:pPr>
      <w:r>
        <w:t>preserving the affordances of physical objects,</w:t>
      </w:r>
    </w:p>
    <w:p w:rsidR="00BE54FE" w:rsidRDefault="00BE54FE" w:rsidP="00BE54FE">
      <w:pPr>
        <w:pStyle w:val="Listenabsatz"/>
        <w:numPr>
          <w:ilvl w:val="0"/>
          <w:numId w:val="42"/>
        </w:numPr>
        <w:ind w:left="284" w:hanging="284"/>
      </w:pPr>
      <w:r>
        <w:t>integrating</w:t>
      </w:r>
      <w:r w:rsidR="00782CDF">
        <w:t xml:space="preserve"> display and input </w:t>
      </w:r>
      <w:r>
        <w:t>functionalities,</w:t>
      </w:r>
      <w:r w:rsidR="00DB7BAB">
        <w:t xml:space="preserve"> and</w:t>
      </w:r>
    </w:p>
    <w:p w:rsidR="00BE54FE" w:rsidRDefault="00BE54FE" w:rsidP="00BE54FE">
      <w:pPr>
        <w:pStyle w:val="Listenabsatz"/>
        <w:numPr>
          <w:ilvl w:val="0"/>
          <w:numId w:val="42"/>
        </w:numPr>
        <w:ind w:left="284" w:hanging="284"/>
      </w:pPr>
      <w:proofErr w:type="gramStart"/>
      <w:r>
        <w:t>reducing</w:t>
      </w:r>
      <w:proofErr w:type="gramEnd"/>
      <w:r>
        <w:t xml:space="preserve"> r</w:t>
      </w:r>
      <w:r w:rsidR="0077329F">
        <w:t>egistration and rendering to 2D.</w:t>
      </w:r>
      <w:commentRangeEnd w:id="19"/>
      <w:r w:rsidR="003904B6">
        <w:rPr>
          <w:rStyle w:val="Kommentarzeichen"/>
        </w:rPr>
        <w:commentReference w:id="19"/>
      </w:r>
    </w:p>
    <w:p w:rsidR="00452E09" w:rsidRDefault="00DE3055" w:rsidP="00452E09">
      <w:pPr>
        <w:pStyle w:val="berschrift1"/>
      </w:pPr>
      <w:r>
        <w:t xml:space="preserve">RESEARCH </w:t>
      </w:r>
      <w:r w:rsidR="00452E09">
        <w:t>Approach</w:t>
      </w:r>
    </w:p>
    <w:p w:rsidR="00452E09" w:rsidRDefault="009D4463" w:rsidP="00452E09">
      <w:r>
        <w:t>The main contribution of this paper is to investigate the notion of contact augmented reality in terms of interaction techniques and implementation challenges.</w:t>
      </w:r>
      <w:r w:rsidR="00DE3055">
        <w:t xml:space="preserve"> For this purpose we </w:t>
      </w:r>
      <w:r w:rsidR="007B7844">
        <w:t xml:space="preserve">followed </w:t>
      </w:r>
      <w:r w:rsidR="00DE3055">
        <w:t xml:space="preserve">a </w:t>
      </w:r>
      <w:commentRangeStart w:id="20"/>
      <w:r w:rsidR="00DE3055">
        <w:t xml:space="preserve">three </w:t>
      </w:r>
      <w:r w:rsidR="00F6692F">
        <w:t xml:space="preserve">phase </w:t>
      </w:r>
      <w:r w:rsidR="00DE3055">
        <w:t>research approach</w:t>
      </w:r>
      <w:commentRangeEnd w:id="20"/>
      <w:r w:rsidR="003904B6">
        <w:rPr>
          <w:rStyle w:val="Kommentarzeichen"/>
        </w:rPr>
        <w:commentReference w:id="20"/>
      </w:r>
      <w:r w:rsidR="00DE3055">
        <w:t xml:space="preserve">. </w:t>
      </w:r>
      <w:r w:rsidR="001C7025">
        <w:t>In the first phase we engaged in a user-centric design process</w:t>
      </w:r>
      <w:r w:rsidR="00CD3C6F">
        <w:t xml:space="preserve"> </w:t>
      </w:r>
      <w:r w:rsidR="001C7025">
        <w:t xml:space="preserve">in </w:t>
      </w:r>
      <w:r w:rsidR="00CD3C6F">
        <w:t xml:space="preserve">order to give wider validity to our ideas. To effectively involve users and ground </w:t>
      </w:r>
      <w:r w:rsidR="001C7025">
        <w:t xml:space="preserve">the </w:t>
      </w:r>
      <w:r w:rsidR="00CD3C6F">
        <w:t>design discussion between researchers and with the users we used “active reading” as a scenario and inspiration tool. We chose active reading because it</w:t>
      </w:r>
      <w:r w:rsidR="00F90344">
        <w:t xml:space="preserve"> i</w:t>
      </w:r>
      <w:r w:rsidR="00CD3C6F">
        <w:t xml:space="preserve">s </w:t>
      </w:r>
      <w:r w:rsidR="007B7844">
        <w:t>a familiar</w:t>
      </w:r>
      <w:r w:rsidR="00CD3C6F">
        <w:t xml:space="preserve"> </w:t>
      </w:r>
      <w:r w:rsidR="007B7844">
        <w:t xml:space="preserve">activity </w:t>
      </w:r>
      <w:r w:rsidR="00CD3C6F">
        <w:t>and, as shown later</w:t>
      </w:r>
      <w:r w:rsidR="007B7844">
        <w:t>,</w:t>
      </w:r>
      <w:r w:rsidR="00CD3C6F">
        <w:t xml:space="preserve"> </w:t>
      </w:r>
      <w:r w:rsidR="00F6692F">
        <w:t>provides context for</w:t>
      </w:r>
      <w:r w:rsidR="00CD3C6F">
        <w:t xml:space="preserve"> the elicitation of concrete design choices.</w:t>
      </w:r>
      <w:r w:rsidR="00BF0F54">
        <w:t xml:space="preserve"> Moreover, active reading leverages the affordances</w:t>
      </w:r>
      <w:r w:rsidR="00F90344">
        <w:t xml:space="preserve"> of paper [REF, REF] and </w:t>
      </w:r>
      <w:r w:rsidR="00BF0F54">
        <w:t xml:space="preserve">benefits from digital functionalities like e.g. search and </w:t>
      </w:r>
      <w:proofErr w:type="spellStart"/>
      <w:r w:rsidR="00BF0F54">
        <w:t>copy</w:t>
      </w:r>
      <w:del w:id="21" w:author="Wolfgang Büschel" w:date="2013-04-02T11:18:00Z">
        <w:r w:rsidR="00BF0F54" w:rsidDel="00CB361D">
          <w:delText>+</w:delText>
        </w:r>
      </w:del>
      <w:ins w:id="22" w:author="Wolfgang Büschel" w:date="2013-04-02T11:18:00Z">
        <w:r w:rsidR="00CB361D">
          <w:t>&amp;</w:t>
        </w:r>
      </w:ins>
      <w:r w:rsidR="00BF0F54">
        <w:t>paste</w:t>
      </w:r>
      <w:proofErr w:type="spellEnd"/>
      <w:r w:rsidR="00F90344">
        <w:t xml:space="preserve"> [REF, REF, REF]</w:t>
      </w:r>
      <w:r w:rsidR="00BF0F54">
        <w:t>.</w:t>
      </w:r>
      <w:r w:rsidR="001C7025">
        <w:t xml:space="preserve"> We ran several design sessions </w:t>
      </w:r>
      <w:r w:rsidR="007B7844">
        <w:t>and o</w:t>
      </w:r>
      <w:r w:rsidR="001C7025">
        <w:t>ur methods included</w:t>
      </w:r>
      <w:r w:rsidR="00F755B9">
        <w:t xml:space="preserve"> brainstorming, focus groups and </w:t>
      </w:r>
      <w:r w:rsidR="001C7025">
        <w:t>semi-structured int</w:t>
      </w:r>
      <w:r w:rsidR="00F755B9">
        <w:t>erviews.</w:t>
      </w:r>
      <w:r w:rsidR="001C7025">
        <w:t xml:space="preserve"> </w:t>
      </w:r>
      <w:r w:rsidR="007B7844">
        <w:t>The</w:t>
      </w:r>
      <w:r w:rsidR="001C7025">
        <w:t>s</w:t>
      </w:r>
      <w:r w:rsidR="007B7844">
        <w:t>e sessions</w:t>
      </w:r>
      <w:r w:rsidR="001C7025">
        <w:t xml:space="preserve"> led to </w:t>
      </w:r>
      <w:r w:rsidR="00CD3C6F">
        <w:t xml:space="preserve">particular interaction techniques and </w:t>
      </w:r>
      <w:r w:rsidR="00DD549A">
        <w:t>application</w:t>
      </w:r>
      <w:r w:rsidR="001C7025">
        <w:t xml:space="preserve"> </w:t>
      </w:r>
      <w:r w:rsidR="00784B29">
        <w:t>feat</w:t>
      </w:r>
      <w:r w:rsidR="00CD3C6F">
        <w:t>ures.</w:t>
      </w:r>
    </w:p>
    <w:p w:rsidR="00452E09" w:rsidRDefault="00D2663C" w:rsidP="00452E09">
      <w:r>
        <w:rPr>
          <w:noProof/>
          <w:lang w:val="de-DE" w:eastAsia="de-DE"/>
        </w:rPr>
        <mc:AlternateContent>
          <mc:Choice Requires="wpg">
            <w:drawing>
              <wp:anchor distT="0" distB="0" distL="114300" distR="114300" simplePos="0" relativeHeight="251692544" behindDoc="0" locked="0" layoutInCell="1" allowOverlap="1" wp14:anchorId="350BD57E" wp14:editId="220A07EF">
                <wp:simplePos x="0" y="0"/>
                <wp:positionH relativeFrom="margin">
                  <wp:align>right</wp:align>
                </wp:positionH>
                <wp:positionV relativeFrom="margin">
                  <wp:align>bottom</wp:align>
                </wp:positionV>
                <wp:extent cx="3070860" cy="1268738"/>
                <wp:effectExtent l="0" t="0" r="0" b="7620"/>
                <wp:wrapSquare wrapText="bothSides"/>
                <wp:docPr id="18" name="Group 18"/>
                <wp:cNvGraphicFramePr/>
                <a:graphic xmlns:a="http://schemas.openxmlformats.org/drawingml/2006/main">
                  <a:graphicData uri="http://schemas.microsoft.com/office/word/2010/wordprocessingGroup">
                    <wpg:wgp>
                      <wpg:cNvGrpSpPr/>
                      <wpg:grpSpPr>
                        <a:xfrm>
                          <a:off x="0" y="0"/>
                          <a:ext cx="3070860" cy="1268738"/>
                          <a:chOff x="0" y="0"/>
                          <a:chExt cx="3071004" cy="1268738"/>
                        </a:xfrm>
                      </wpg:grpSpPr>
                      <wps:wsp>
                        <wps:cNvPr id="17" name="Text Box 17"/>
                        <wps:cNvSpPr txBox="1"/>
                        <wps:spPr>
                          <a:xfrm>
                            <a:off x="0" y="853448"/>
                            <a:ext cx="3063384" cy="415290"/>
                          </a:xfrm>
                          <a:prstGeom prst="rect">
                            <a:avLst/>
                          </a:prstGeom>
                          <a:solidFill>
                            <a:prstClr val="white"/>
                          </a:solidFill>
                          <a:ln>
                            <a:noFill/>
                          </a:ln>
                          <a:effectLst/>
                        </wps:spPr>
                        <wps:txbx>
                          <w:txbxContent>
                            <w:p w:rsidR="00AF49DC" w:rsidRPr="00A836AB" w:rsidRDefault="00AF49DC" w:rsidP="00D2663C">
                              <w:pPr>
                                <w:pStyle w:val="Beschriftung"/>
                                <w:rPr>
                                  <w:noProof/>
                                  <w:sz w:val="20"/>
                                </w:rPr>
                              </w:pPr>
                              <w:bookmarkStart w:id="23" w:name="_Ref352522475"/>
                              <w:proofErr w:type="gramStart"/>
                              <w:r>
                                <w:t xml:space="preserve">Figure </w:t>
                              </w:r>
                              <w:r>
                                <w:fldChar w:fldCharType="begin"/>
                              </w:r>
                              <w:r>
                                <w:instrText xml:space="preserve"> SEQ Figure \* ARABIC </w:instrText>
                              </w:r>
                              <w:r>
                                <w:fldChar w:fldCharType="separate"/>
                              </w:r>
                              <w:r>
                                <w:rPr>
                                  <w:noProof/>
                                </w:rPr>
                                <w:t>3</w:t>
                              </w:r>
                              <w:r>
                                <w:fldChar w:fldCharType="end"/>
                              </w:r>
                              <w:bookmarkEnd w:id="23"/>
                              <w:r>
                                <w:t>.</w:t>
                              </w:r>
                              <w:proofErr w:type="gramEnd"/>
                              <w:r>
                                <w:t xml:space="preserve"> User-centric design of a </w:t>
                              </w:r>
                              <w:proofErr w:type="spellStart"/>
                              <w:r>
                                <w:t>cAR</w:t>
                              </w:r>
                              <w:proofErr w:type="spellEnd"/>
                              <w:r>
                                <w:t xml:space="preserve"> active reading app: </w:t>
                              </w:r>
                              <w:r>
                                <w:br/>
                                <w:t>A) viewing related content, and B) playing associated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071004" cy="879894"/>
                          </a:xfrm>
                          <a:prstGeom prst="rect">
                            <a:avLst/>
                          </a:prstGeom>
                        </pic:spPr>
                      </pic:pic>
                    </wpg:wgp>
                  </a:graphicData>
                </a:graphic>
                <wp14:sizeRelV relativeFrom="margin">
                  <wp14:pctHeight>0</wp14:pctHeight>
                </wp14:sizeRelV>
              </wp:anchor>
            </w:drawing>
          </mc:Choice>
          <mc:Fallback>
            <w:pict>
              <v:group id="Group 18" o:spid="_x0000_s1033" style="position:absolute;left:0;text-align:left;margin-left:190.6pt;margin-top:0;width:241.8pt;height:99.9pt;z-index:251692544;mso-position-horizontal:right;mso-position-horizontal-relative:margin;mso-position-vertical:bottom;mso-position-vertical-relative:margin;mso-height-relative:margin" coordsize="3071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">
                <v:shape id="Text Box 17" o:spid="_x0000_s1034" type="#_x0000_t202" style="position:absolute;top:8534;width:30633;height:4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AF49DC" w:rsidRPr="00A836AB" w:rsidRDefault="00AF49DC" w:rsidP="00D2663C">
                        <w:pPr>
                          <w:pStyle w:val="Beschriftung"/>
                          <w:rPr>
                            <w:noProof/>
                            <w:sz w:val="20"/>
                          </w:rPr>
                        </w:pPr>
                        <w:bookmarkStart w:id="26" w:name="_Ref352522475"/>
                        <w:proofErr w:type="gramStart"/>
                        <w:r>
                          <w:t xml:space="preserve">Figure </w:t>
                        </w:r>
                        <w:r>
                          <w:fldChar w:fldCharType="begin"/>
                        </w:r>
                        <w:r>
                          <w:instrText xml:space="preserve"> SEQ Figure \* ARABIC </w:instrText>
                        </w:r>
                        <w:r>
                          <w:fldChar w:fldCharType="separate"/>
                        </w:r>
                        <w:r>
                          <w:rPr>
                            <w:noProof/>
                          </w:rPr>
                          <w:t>3</w:t>
                        </w:r>
                        <w:r>
                          <w:fldChar w:fldCharType="end"/>
                        </w:r>
                        <w:bookmarkEnd w:id="26"/>
                        <w:r>
                          <w:t>.</w:t>
                        </w:r>
                        <w:proofErr w:type="gramEnd"/>
                        <w:r>
                          <w:t xml:space="preserve"> User-centric design of a </w:t>
                        </w:r>
                        <w:proofErr w:type="spellStart"/>
                        <w:r>
                          <w:t>cAR</w:t>
                        </w:r>
                        <w:proofErr w:type="spellEnd"/>
                        <w:r>
                          <w:t xml:space="preserve"> active reading app: </w:t>
                        </w:r>
                        <w:r>
                          <w:br/>
                          <w:t>A) viewing related content, and B) playing associated video.</w:t>
                        </w:r>
                      </w:p>
                    </w:txbxContent>
                  </v:textbox>
                </v:shape>
                <v:shape id="Picture 16" o:spid="_x0000_s1035" type="#_x0000_t75" style="position:absolute;width:30710;height:8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AxL2+AAAA2wAAAA8AAABkcnMvZG93bnJldi54bWxET8uqwjAQ3V/wH8II7q6pgqLVKCIoLlz4&#10;QlwOzdgUm0lpota/N4Lgbg7nOdN5Y0vxoNoXjhX0ugkI4szpgnMFp+PqfwTCB2SNpWNS8CIP81nr&#10;b4qpdk/e0+MQchFD2KeowIRQpVL6zJBF33UVceSurrYYIqxzqWt8xnBbyn6SDKXFgmODwYqWhrLb&#10;4W4V3O16e1kkA7Pm/Sqj3e1cXsd9pTrtZjEBEagJP/HXvdFx/hA+v8QD5OwN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nAxL2+AAAA2wAAAA8AAAAAAAAAAAAAAAAAnwIAAGRy&#10;cy9kb3ducmV2LnhtbFBLBQYAAAAABAAEAPcAAACKAwAAAAA=&#10;">
                  <v:imagedata r:id="rId15" o:title=""/>
                  <v:path arrowok="t"/>
                </v:shape>
                <w10:wrap type="square" anchorx="margin" anchory="margin"/>
              </v:group>
            </w:pict>
          </mc:Fallback>
        </mc:AlternateContent>
      </w:r>
      <w:r w:rsidR="001C7025">
        <w:t xml:space="preserve">In the second phase we built a </w:t>
      </w:r>
      <w:r w:rsidR="00F21D7D">
        <w:t xml:space="preserve">low-fidelity </w:t>
      </w:r>
      <w:proofErr w:type="spellStart"/>
      <w:r w:rsidR="001C7025">
        <w:t>cAR</w:t>
      </w:r>
      <w:proofErr w:type="spellEnd"/>
      <w:r w:rsidR="001C7025">
        <w:t xml:space="preserve"> </w:t>
      </w:r>
      <w:r w:rsidR="00F21D7D">
        <w:t xml:space="preserve">prototype </w:t>
      </w:r>
      <w:r w:rsidR="001C7025">
        <w:t xml:space="preserve">using a tabletop </w:t>
      </w:r>
      <w:r w:rsidR="00F755B9">
        <w:t xml:space="preserve">computer </w:t>
      </w:r>
      <w:r w:rsidR="001C7025">
        <w:t xml:space="preserve">and transparent tangibles. </w:t>
      </w:r>
      <w:r w:rsidR="00F21D7D">
        <w:t>We used t</w:t>
      </w:r>
      <w:r w:rsidR="00F755B9">
        <w:t>his implementation to explore multiple interaction techniques and early architectural design challenges.</w:t>
      </w:r>
      <w:r w:rsidR="00F21D7D">
        <w:t xml:space="preserve"> This prototype allowed us to collect initial feedback from users of such systems by exposing them to active reading tasks using the implemented interaction techniques and features.</w:t>
      </w:r>
    </w:p>
    <w:p w:rsidR="00A959B4" w:rsidRPr="00452E09" w:rsidRDefault="00F755B9" w:rsidP="00452E09">
      <w:r>
        <w:t xml:space="preserve">In the third phase we built the </w:t>
      </w:r>
      <w:proofErr w:type="spellStart"/>
      <w:r>
        <w:t>tPad</w:t>
      </w:r>
      <w:proofErr w:type="spellEnd"/>
      <w:r>
        <w:t xml:space="preserve">, a prototype </w:t>
      </w:r>
      <w:proofErr w:type="spellStart"/>
      <w:r>
        <w:t>cAR</w:t>
      </w:r>
      <w:proofErr w:type="spellEnd"/>
      <w:r>
        <w:t xml:space="preserve"> device using a 7’’ touch-sensitive LCD display, a light table, and an </w:t>
      </w:r>
      <w:commentRangeStart w:id="24"/>
      <w:r>
        <w:t>embedded</w:t>
      </w:r>
      <w:commentRangeEnd w:id="24"/>
      <w:r w:rsidR="00E956AE">
        <w:rPr>
          <w:rStyle w:val="Kommentarzeichen"/>
        </w:rPr>
        <w:commentReference w:id="24"/>
      </w:r>
      <w:r>
        <w:t xml:space="preserve"> camera. </w:t>
      </w:r>
      <w:r w:rsidR="00F21D7D">
        <w:t>We used t</w:t>
      </w:r>
      <w:r w:rsidR="00F31C0D">
        <w:t xml:space="preserve">his implementation to explore the actual </w:t>
      </w:r>
      <w:r w:rsidR="00F21D7D">
        <w:t xml:space="preserve">hardware </w:t>
      </w:r>
      <w:r w:rsidR="00792C19">
        <w:t>and software architecture</w:t>
      </w:r>
      <w:r w:rsidR="00F31C0D">
        <w:t xml:space="preserve"> challenges </w:t>
      </w:r>
      <w:r w:rsidR="00792C19">
        <w:t xml:space="preserve">of </w:t>
      </w:r>
      <w:r w:rsidR="00F31C0D">
        <w:t>such device</w:t>
      </w:r>
      <w:r w:rsidR="001C2E55">
        <w:t>.</w:t>
      </w:r>
    </w:p>
    <w:p w:rsidR="0077329F" w:rsidRDefault="006E1C9E" w:rsidP="00F21D7D">
      <w:pPr>
        <w:pStyle w:val="berschrift2"/>
      </w:pPr>
      <w:r>
        <w:t>A</w:t>
      </w:r>
      <w:r w:rsidR="00F21D7D">
        <w:t>ctive Reading</w:t>
      </w:r>
    </w:p>
    <w:p w:rsidR="0077329F" w:rsidRPr="0077329F" w:rsidRDefault="0077329F" w:rsidP="0077329F">
      <w:pPr>
        <w:rPr>
          <w:rFonts w:ascii="Arial" w:hAnsi="Arial"/>
          <w:b/>
          <w:kern w:val="32"/>
          <w:sz w:val="18"/>
        </w:rPr>
      </w:pPr>
      <w:r w:rsidRPr="0077329F">
        <w:t xml:space="preserve">Adler and Van </w:t>
      </w:r>
      <w:proofErr w:type="spellStart"/>
      <w:r w:rsidRPr="0077329F">
        <w:t>Doren</w:t>
      </w:r>
      <w:proofErr w:type="spellEnd"/>
      <w:r w:rsidRPr="0077329F">
        <w:t xml:space="preserve"> define active reading as the </w:t>
      </w:r>
      <w:proofErr w:type="spellStart"/>
      <w:r w:rsidRPr="0077329F">
        <w:t>combi</w:t>
      </w:r>
      <w:proofErr w:type="spellEnd"/>
      <w:r w:rsidRPr="0077329F">
        <w:t>-nation of reading, critical thinking, and learning [</w:t>
      </w:r>
      <w:r w:rsidR="00550245">
        <w:fldChar w:fldCharType="begin"/>
      </w:r>
      <w:r w:rsidR="00550245">
        <w:instrText xml:space="preserve"> REF _Ref349394446 \r \h </w:instrText>
      </w:r>
      <w:r w:rsidR="00550245">
        <w:fldChar w:fldCharType="separate"/>
      </w:r>
      <w:r w:rsidR="004056B8">
        <w:t>1</w:t>
      </w:r>
      <w:r w:rsidR="00550245">
        <w:fldChar w:fldCharType="end"/>
      </w:r>
      <w:r w:rsidRPr="0077329F">
        <w:t xml:space="preserve">]. Active reading happens in tasks where people read to gain </w:t>
      </w:r>
      <w:r w:rsidRPr="0077329F">
        <w:lastRenderedPageBreak/>
        <w:t xml:space="preserve">knowledge and understand all aspects of a certain topic like reading to self-inform, reading to cross-reference or reading to support discussion [REF-Adler98]. This process often includes tasks such as underlining, highlighting and annotating as well as information seeking and non-sequential navigation within documents [REF </w:t>
      </w:r>
      <w:proofErr w:type="gramStart"/>
      <w:r w:rsidRPr="0077329F">
        <w:t>-  Schilit98</w:t>
      </w:r>
      <w:proofErr w:type="gramEnd"/>
      <w:r w:rsidRPr="0077329F">
        <w:t>, Golovchinsky08,</w:t>
      </w:r>
      <w:r w:rsidR="00F37248">
        <w:t xml:space="preserve"> </w:t>
      </w:r>
      <w:r w:rsidR="00F37248">
        <w:fldChar w:fldCharType="begin"/>
      </w:r>
      <w:r w:rsidR="00F37248">
        <w:instrText xml:space="preserve"> REF _Ref352437429 \r \h </w:instrText>
      </w:r>
      <w:r w:rsidR="00F37248">
        <w:fldChar w:fldCharType="separate"/>
      </w:r>
      <w:r w:rsidR="004056B8">
        <w:t>20</w:t>
      </w:r>
      <w:r w:rsidR="00F37248">
        <w:fldChar w:fldCharType="end"/>
      </w:r>
      <w:r w:rsidRPr="0077329F">
        <w:t>].</w:t>
      </w:r>
    </w:p>
    <w:p w:rsidR="006E1C9E" w:rsidRPr="00132E4D" w:rsidRDefault="0077329F" w:rsidP="00132E4D">
      <w:r w:rsidRPr="0077329F">
        <w:t xml:space="preserve">A number of projects </w:t>
      </w:r>
      <w:r w:rsidR="00F8752A">
        <w:t xml:space="preserve">build technologies </w:t>
      </w:r>
      <w:r w:rsidRPr="0077329F">
        <w:t>to support active reading</w:t>
      </w:r>
      <w:r w:rsidR="00224087">
        <w:t>. Some projects seek to augment phy</w:t>
      </w:r>
      <w:del w:id="25" w:author="Wolfgang Büschel" w:date="2013-04-02T11:20:00Z">
        <w:r w:rsidR="00224087" w:rsidDel="00E956AE">
          <w:delText>-</w:delText>
        </w:r>
      </w:del>
      <w:r w:rsidR="00224087">
        <w:t>si</w:t>
      </w:r>
      <w:r w:rsidR="007C6D42">
        <w:t xml:space="preserve">cal paper </w:t>
      </w:r>
      <w:r w:rsidR="00F42D9A">
        <w:t xml:space="preserve">documents </w:t>
      </w:r>
      <w:r w:rsidR="007C6D42">
        <w:t xml:space="preserve">adding </w:t>
      </w:r>
      <w:r w:rsidR="00224087">
        <w:t xml:space="preserve">digital </w:t>
      </w:r>
      <w:r w:rsidR="007C6D42">
        <w:t xml:space="preserve">functionalities </w:t>
      </w:r>
      <w:r w:rsidR="00F42D9A">
        <w:t>through fixed or</w:t>
      </w:r>
      <w:r w:rsidR="00224087">
        <w:t xml:space="preserve"> mobile projectors [</w:t>
      </w:r>
      <w:r w:rsidR="007C6D42">
        <w:fldChar w:fldCharType="begin"/>
      </w:r>
      <w:r w:rsidR="007C6D42">
        <w:instrText xml:space="preserve"> REF _Ref352436583 \r \h </w:instrText>
      </w:r>
      <w:r w:rsidR="007C6D42">
        <w:fldChar w:fldCharType="separate"/>
      </w:r>
      <w:r w:rsidR="004056B8">
        <w:t>9</w:t>
      </w:r>
      <w:r w:rsidR="007C6D42">
        <w:fldChar w:fldCharType="end"/>
      </w:r>
      <w:r w:rsidR="007C6D42">
        <w:t xml:space="preserve">, </w:t>
      </w:r>
      <w:r w:rsidR="00224087">
        <w:fldChar w:fldCharType="begin"/>
      </w:r>
      <w:r w:rsidR="00224087">
        <w:instrText xml:space="preserve"> REF _Ref352436428 \r \h </w:instrText>
      </w:r>
      <w:r w:rsidR="00224087">
        <w:fldChar w:fldCharType="separate"/>
      </w:r>
      <w:r w:rsidR="004056B8">
        <w:t>22</w:t>
      </w:r>
      <w:r w:rsidR="00224087">
        <w:fldChar w:fldCharType="end"/>
      </w:r>
      <w:r w:rsidR="00224087">
        <w:t xml:space="preserve">]. </w:t>
      </w:r>
      <w:r w:rsidR="00AF481C">
        <w:t>Other projects focus on digital documents exploring different form factors like desktop, tabletop, and tablet computers [</w:t>
      </w:r>
      <w:r w:rsidR="003C65F1">
        <w:fldChar w:fldCharType="begin"/>
      </w:r>
      <w:r w:rsidR="003C65F1">
        <w:instrText xml:space="preserve"> REF _Ref352437071 \r \h </w:instrText>
      </w:r>
      <w:r w:rsidR="003C65F1">
        <w:fldChar w:fldCharType="separate"/>
      </w:r>
      <w:r w:rsidR="004056B8">
        <w:t>14</w:t>
      </w:r>
      <w:r w:rsidR="003C65F1">
        <w:fldChar w:fldCharType="end"/>
      </w:r>
      <w:r w:rsidR="003C65F1">
        <w:t xml:space="preserve">, </w:t>
      </w:r>
      <w:r w:rsidR="003C65F1">
        <w:fldChar w:fldCharType="begin"/>
      </w:r>
      <w:r w:rsidR="003C65F1">
        <w:instrText xml:space="preserve"> REF _Ref352437073 \r \h </w:instrText>
      </w:r>
      <w:r w:rsidR="003C65F1">
        <w:fldChar w:fldCharType="separate"/>
      </w:r>
      <w:r w:rsidR="004056B8">
        <w:t>17</w:t>
      </w:r>
      <w:r w:rsidR="003C65F1">
        <w:fldChar w:fldCharType="end"/>
      </w:r>
      <w:r w:rsidR="003C65F1">
        <w:t xml:space="preserve">, </w:t>
      </w:r>
      <w:r w:rsidR="00132E4D">
        <w:fldChar w:fldCharType="begin"/>
      </w:r>
      <w:r w:rsidR="00132E4D">
        <w:instrText xml:space="preserve"> REF _Ref352437419 \r \h </w:instrText>
      </w:r>
      <w:r w:rsidR="00132E4D">
        <w:fldChar w:fldCharType="separate"/>
      </w:r>
      <w:r w:rsidR="004056B8">
        <w:t>15</w:t>
      </w:r>
      <w:r w:rsidR="00132E4D">
        <w:fldChar w:fldCharType="end"/>
      </w:r>
      <w:r w:rsidR="00132E4D">
        <w:t xml:space="preserve">, </w:t>
      </w:r>
      <w:r w:rsidR="00132E4D">
        <w:fldChar w:fldCharType="begin"/>
      </w:r>
      <w:r w:rsidR="00132E4D">
        <w:instrText xml:space="preserve"> REF _Ref352437425 \r \h </w:instrText>
      </w:r>
      <w:r w:rsidR="00132E4D">
        <w:fldChar w:fldCharType="separate"/>
      </w:r>
      <w:r w:rsidR="004056B8">
        <w:t>11</w:t>
      </w:r>
      <w:r w:rsidR="00132E4D">
        <w:fldChar w:fldCharType="end"/>
      </w:r>
      <w:r w:rsidR="00132E4D">
        <w:t xml:space="preserve">, </w:t>
      </w:r>
      <w:r w:rsidR="00132E4D">
        <w:fldChar w:fldCharType="begin"/>
      </w:r>
      <w:r w:rsidR="00132E4D">
        <w:instrText xml:space="preserve"> REF _Ref352437429 \r \h </w:instrText>
      </w:r>
      <w:r w:rsidR="00132E4D">
        <w:fldChar w:fldCharType="separate"/>
      </w:r>
      <w:proofErr w:type="gramStart"/>
      <w:r w:rsidR="004056B8">
        <w:t>20</w:t>
      </w:r>
      <w:proofErr w:type="gramEnd"/>
      <w:r w:rsidR="00132E4D">
        <w:fldChar w:fldCharType="end"/>
      </w:r>
      <w:r w:rsidR="00AF481C">
        <w:t>].</w:t>
      </w:r>
      <w:r w:rsidR="00132E4D">
        <w:t xml:space="preserve"> </w:t>
      </w:r>
      <w:r w:rsidR="00B144EC">
        <w:t>The following list contains typical features often found in such projects:</w:t>
      </w:r>
      <w:r w:rsidR="00132E4D">
        <w:t xml:space="preserve"> </w:t>
      </w:r>
      <w:r w:rsidR="00B144EC">
        <w:t>r</w:t>
      </w:r>
      <w:r w:rsidR="006E1C9E">
        <w:t>eading,</w:t>
      </w:r>
      <w:r w:rsidR="00B144EC">
        <w:t xml:space="preserve"> </w:t>
      </w:r>
      <w:r w:rsidR="00B144EC" w:rsidRPr="006E1C9E">
        <w:t>outlining</w:t>
      </w:r>
      <w:r w:rsidR="00B144EC">
        <w:t>,</w:t>
      </w:r>
      <w:r w:rsidR="006E1C9E">
        <w:t xml:space="preserve"> </w:t>
      </w:r>
      <w:r w:rsidR="006E1C9E" w:rsidRPr="006E1C9E">
        <w:t>underlining</w:t>
      </w:r>
      <w:r w:rsidR="006E1C9E">
        <w:t xml:space="preserve">, </w:t>
      </w:r>
      <w:r w:rsidR="006E1C9E" w:rsidRPr="006E1C9E">
        <w:t>highlighting</w:t>
      </w:r>
      <w:r w:rsidR="006E1C9E">
        <w:t xml:space="preserve">, </w:t>
      </w:r>
      <w:r w:rsidR="00B144EC">
        <w:t>search</w:t>
      </w:r>
      <w:r w:rsidR="007C7792">
        <w:t>ing</w:t>
      </w:r>
      <w:r w:rsidR="00B144EC">
        <w:t xml:space="preserve">, </w:t>
      </w:r>
      <w:r w:rsidR="006E1C9E" w:rsidRPr="006E1C9E">
        <w:t>scribbling</w:t>
      </w:r>
      <w:r w:rsidR="006E1C9E">
        <w:t xml:space="preserve">, </w:t>
      </w:r>
      <w:r w:rsidR="00B144EC">
        <w:t xml:space="preserve">digital </w:t>
      </w:r>
      <w:r w:rsidR="00B144EC" w:rsidRPr="006E1C9E">
        <w:t>annotation</w:t>
      </w:r>
      <w:r w:rsidR="00B144EC">
        <w:t>s, note-taking</w:t>
      </w:r>
      <w:r w:rsidR="006E1C9E">
        <w:t xml:space="preserve">, </w:t>
      </w:r>
      <w:r w:rsidR="00B144EC">
        <w:t>n</w:t>
      </w:r>
      <w:r w:rsidR="006E1C9E" w:rsidRPr="006E1C9E">
        <w:t>on-sequential navigation</w:t>
      </w:r>
      <w:r w:rsidR="006E1C9E">
        <w:t xml:space="preserve">, </w:t>
      </w:r>
      <w:r w:rsidR="006E1C9E" w:rsidRPr="006E1C9E">
        <w:t>info</w:t>
      </w:r>
      <w:r w:rsidR="00B144EC">
        <w:t>rmation</w:t>
      </w:r>
      <w:r w:rsidR="006E1C9E">
        <w:t xml:space="preserve"> </w:t>
      </w:r>
      <w:r w:rsidR="006E1C9E" w:rsidRPr="006E1C9E">
        <w:t>seeking</w:t>
      </w:r>
      <w:r w:rsidR="006E1C9E">
        <w:t xml:space="preserve">, </w:t>
      </w:r>
      <w:r w:rsidR="006E1C9E" w:rsidRPr="006E1C9E">
        <w:t>quoting</w:t>
      </w:r>
      <w:r w:rsidR="006E1C9E">
        <w:t xml:space="preserve">, </w:t>
      </w:r>
      <w:r w:rsidR="007C7792">
        <w:t>comparing</w:t>
      </w:r>
      <w:r w:rsidR="006E1C9E">
        <w:t xml:space="preserve">, </w:t>
      </w:r>
      <w:r w:rsidR="00B144EC">
        <w:t xml:space="preserve">and </w:t>
      </w:r>
      <w:r w:rsidR="006E1C9E" w:rsidRPr="006E1C9E">
        <w:t>content</w:t>
      </w:r>
      <w:r w:rsidR="00B144EC">
        <w:t xml:space="preserve"> </w:t>
      </w:r>
      <w:r w:rsidR="00B144EC" w:rsidRPr="006E1C9E">
        <w:t>sharing</w:t>
      </w:r>
      <w:r w:rsidR="00B144EC">
        <w:t>.</w:t>
      </w:r>
    </w:p>
    <w:p w:rsidR="00D2663C" w:rsidRPr="00D2663C" w:rsidRDefault="0077329F" w:rsidP="00D2663C">
      <w:pPr>
        <w:pStyle w:val="berschrift1"/>
        <w:rPr>
          <w:rFonts w:ascii="Times New Roman" w:hAnsi="Times New Roman"/>
          <w:b w:val="0"/>
          <w:caps w:val="0"/>
          <w:kern w:val="0"/>
          <w:sz w:val="20"/>
        </w:rPr>
      </w:pPr>
      <w:r w:rsidRPr="0077329F">
        <w:rPr>
          <w:rFonts w:ascii="Times New Roman" w:hAnsi="Times New Roman"/>
          <w:b w:val="0"/>
          <w:caps w:val="0"/>
          <w:kern w:val="0"/>
          <w:sz w:val="20"/>
        </w:rPr>
        <w:t>Alth</w:t>
      </w:r>
      <w:r w:rsidR="00F42D9A">
        <w:rPr>
          <w:rFonts w:ascii="Times New Roman" w:hAnsi="Times New Roman"/>
          <w:b w:val="0"/>
          <w:caps w:val="0"/>
          <w:kern w:val="0"/>
          <w:sz w:val="20"/>
        </w:rPr>
        <w:t>ough our goal is no</w:t>
      </w:r>
      <w:r w:rsidR="007C7792">
        <w:rPr>
          <w:rFonts w:ascii="Times New Roman" w:hAnsi="Times New Roman"/>
          <w:b w:val="0"/>
          <w:caps w:val="0"/>
          <w:kern w:val="0"/>
          <w:sz w:val="20"/>
        </w:rPr>
        <w:t>t</w:t>
      </w:r>
      <w:r w:rsidR="00F42D9A">
        <w:rPr>
          <w:rFonts w:ascii="Times New Roman" w:hAnsi="Times New Roman"/>
          <w:b w:val="0"/>
          <w:caps w:val="0"/>
          <w:kern w:val="0"/>
          <w:sz w:val="20"/>
        </w:rPr>
        <w:t xml:space="preserve"> to create a</w:t>
      </w:r>
      <w:r w:rsidRPr="0077329F">
        <w:rPr>
          <w:rFonts w:ascii="Times New Roman" w:hAnsi="Times New Roman"/>
          <w:b w:val="0"/>
          <w:caps w:val="0"/>
          <w:kern w:val="0"/>
          <w:sz w:val="20"/>
        </w:rPr>
        <w:t xml:space="preserve"> </w:t>
      </w:r>
      <w:proofErr w:type="spellStart"/>
      <w:r w:rsidRPr="0077329F">
        <w:rPr>
          <w:rFonts w:ascii="Times New Roman" w:hAnsi="Times New Roman"/>
          <w:b w:val="0"/>
          <w:caps w:val="0"/>
          <w:kern w:val="0"/>
          <w:sz w:val="20"/>
        </w:rPr>
        <w:t>cAR</w:t>
      </w:r>
      <w:proofErr w:type="spellEnd"/>
      <w:r w:rsidRPr="0077329F">
        <w:rPr>
          <w:rFonts w:ascii="Times New Roman" w:hAnsi="Times New Roman"/>
          <w:b w:val="0"/>
          <w:caps w:val="0"/>
          <w:kern w:val="0"/>
          <w:sz w:val="20"/>
        </w:rPr>
        <w:t xml:space="preserve"> system for active reading that outperforms the existing ones, we use the list of features </w:t>
      </w:r>
      <w:r w:rsidR="00652DDC">
        <w:rPr>
          <w:rFonts w:ascii="Times New Roman" w:hAnsi="Times New Roman"/>
          <w:b w:val="0"/>
          <w:caps w:val="0"/>
          <w:kern w:val="0"/>
          <w:sz w:val="20"/>
        </w:rPr>
        <w:t xml:space="preserve">as an </w:t>
      </w:r>
      <w:r w:rsidRPr="0077329F">
        <w:rPr>
          <w:rFonts w:ascii="Times New Roman" w:hAnsi="Times New Roman"/>
          <w:b w:val="0"/>
          <w:caps w:val="0"/>
          <w:kern w:val="0"/>
          <w:sz w:val="20"/>
        </w:rPr>
        <w:t xml:space="preserve">inspiration source for the exploration of </w:t>
      </w:r>
      <w:proofErr w:type="spellStart"/>
      <w:r w:rsidRPr="0077329F">
        <w:rPr>
          <w:rFonts w:ascii="Times New Roman" w:hAnsi="Times New Roman"/>
          <w:b w:val="0"/>
          <w:caps w:val="0"/>
          <w:kern w:val="0"/>
          <w:sz w:val="20"/>
        </w:rPr>
        <w:t>cAR</w:t>
      </w:r>
      <w:proofErr w:type="spellEnd"/>
      <w:r w:rsidRPr="0077329F">
        <w:rPr>
          <w:rFonts w:ascii="Times New Roman" w:hAnsi="Times New Roman"/>
          <w:b w:val="0"/>
          <w:caps w:val="0"/>
          <w:kern w:val="0"/>
          <w:sz w:val="20"/>
        </w:rPr>
        <w:t xml:space="preserve"> devices. </w:t>
      </w:r>
      <w:r w:rsidR="00652DDC">
        <w:rPr>
          <w:rFonts w:ascii="Times New Roman" w:hAnsi="Times New Roman"/>
          <w:b w:val="0"/>
          <w:caps w:val="0"/>
          <w:kern w:val="0"/>
          <w:sz w:val="20"/>
        </w:rPr>
        <w:t>F</w:t>
      </w:r>
      <w:r w:rsidRPr="0077329F">
        <w:rPr>
          <w:rFonts w:ascii="Times New Roman" w:hAnsi="Times New Roman"/>
          <w:b w:val="0"/>
          <w:caps w:val="0"/>
          <w:kern w:val="0"/>
          <w:sz w:val="20"/>
        </w:rPr>
        <w:t>or example, in the user-centric design sessions, we ask</w:t>
      </w:r>
      <w:r w:rsidR="007C7792">
        <w:rPr>
          <w:rFonts w:ascii="Times New Roman" w:hAnsi="Times New Roman"/>
          <w:b w:val="0"/>
          <w:caps w:val="0"/>
          <w:kern w:val="0"/>
          <w:sz w:val="20"/>
        </w:rPr>
        <w:t>ed</w:t>
      </w:r>
      <w:r w:rsidRPr="0077329F">
        <w:rPr>
          <w:rFonts w:ascii="Times New Roman" w:hAnsi="Times New Roman"/>
          <w:b w:val="0"/>
          <w:caps w:val="0"/>
          <w:kern w:val="0"/>
          <w:sz w:val="20"/>
        </w:rPr>
        <w:t xml:space="preserve"> ourselves and our participants how they </w:t>
      </w:r>
      <w:r w:rsidR="00652DDC">
        <w:rPr>
          <w:rFonts w:ascii="Times New Roman" w:hAnsi="Times New Roman"/>
          <w:b w:val="0"/>
          <w:caps w:val="0"/>
          <w:kern w:val="0"/>
          <w:sz w:val="20"/>
        </w:rPr>
        <w:t xml:space="preserve">would </w:t>
      </w:r>
      <w:r w:rsidRPr="0077329F">
        <w:rPr>
          <w:rFonts w:ascii="Times New Roman" w:hAnsi="Times New Roman"/>
          <w:b w:val="0"/>
          <w:caps w:val="0"/>
          <w:kern w:val="0"/>
          <w:sz w:val="20"/>
        </w:rPr>
        <w:t>support highlighting or annotations with a transparent portable device. As interaction techniques start to emerge, we re</w:t>
      </w:r>
      <w:r w:rsidR="00652DDC">
        <w:rPr>
          <w:rFonts w:ascii="Times New Roman" w:hAnsi="Times New Roman"/>
          <w:b w:val="0"/>
          <w:caps w:val="0"/>
          <w:kern w:val="0"/>
          <w:sz w:val="20"/>
        </w:rPr>
        <w:t>-</w:t>
      </w:r>
      <w:r w:rsidRPr="0077329F">
        <w:rPr>
          <w:rFonts w:ascii="Times New Roman" w:hAnsi="Times New Roman"/>
          <w:b w:val="0"/>
          <w:caps w:val="0"/>
          <w:kern w:val="0"/>
          <w:sz w:val="20"/>
        </w:rPr>
        <w:t>analyzed the active reading features looking for compelling mappings.</w:t>
      </w:r>
    </w:p>
    <w:p w:rsidR="00452E09" w:rsidRDefault="00452E09" w:rsidP="00452E09">
      <w:pPr>
        <w:pStyle w:val="berschrift1"/>
      </w:pPr>
      <w:proofErr w:type="spellStart"/>
      <w:proofErr w:type="gramStart"/>
      <w:r w:rsidRPr="00452E09">
        <w:rPr>
          <w:caps w:val="0"/>
        </w:rPr>
        <w:t>cAR</w:t>
      </w:r>
      <w:proofErr w:type="spellEnd"/>
      <w:proofErr w:type="gramEnd"/>
      <w:r>
        <w:t xml:space="preserve"> Interaction </w:t>
      </w:r>
      <w:r w:rsidR="00DD549A">
        <w:t>Design</w:t>
      </w:r>
    </w:p>
    <w:p w:rsidR="00C90CF9" w:rsidRDefault="00DD549A" w:rsidP="00FA5ED1">
      <w:r>
        <w:t xml:space="preserve">We followed a user-centric </w:t>
      </w:r>
      <w:r w:rsidR="00F80FAF">
        <w:t>interaction</w:t>
      </w:r>
      <w:r>
        <w:t xml:space="preserve"> design with two rounds of activities </w:t>
      </w:r>
      <w:commentRangeStart w:id="26"/>
      <w:r>
        <w:t>carried out by two geographically distributed design teams</w:t>
      </w:r>
      <w:commentRangeEnd w:id="26"/>
      <w:r w:rsidR="00E956AE">
        <w:rPr>
          <w:rStyle w:val="Kommentarzeichen"/>
        </w:rPr>
        <w:commentReference w:id="26"/>
      </w:r>
      <w:r>
        <w:t xml:space="preserve">. In the first round we explored the possibilities of a </w:t>
      </w:r>
      <w:proofErr w:type="spellStart"/>
      <w:r>
        <w:t>cAR</w:t>
      </w:r>
      <w:proofErr w:type="spellEnd"/>
      <w:r>
        <w:t xml:space="preserve"> device for active reading, aiming at uncovering relevant interaction techniques</w:t>
      </w:r>
      <w:r w:rsidR="00D2663C">
        <w:t xml:space="preserve"> (see </w:t>
      </w:r>
      <w:r w:rsidR="00D2663C">
        <w:fldChar w:fldCharType="begin"/>
      </w:r>
      <w:r w:rsidR="00D2663C">
        <w:instrText xml:space="preserve"> REF _Ref352522475 \h </w:instrText>
      </w:r>
      <w:r w:rsidR="00D2663C">
        <w:fldChar w:fldCharType="separate"/>
      </w:r>
      <w:r w:rsidR="004056B8">
        <w:t xml:space="preserve">Figure </w:t>
      </w:r>
      <w:r w:rsidR="004056B8">
        <w:rPr>
          <w:noProof/>
        </w:rPr>
        <w:t>3</w:t>
      </w:r>
      <w:r w:rsidR="00D2663C">
        <w:fldChar w:fldCharType="end"/>
      </w:r>
      <w:r w:rsidR="00D2663C">
        <w:t>)</w:t>
      </w:r>
      <w:r>
        <w:t xml:space="preserve">. </w:t>
      </w:r>
      <w:r w:rsidR="00F80FAF">
        <w:t>A</w:t>
      </w:r>
      <w:r>
        <w:t xml:space="preserve">ctivities </w:t>
      </w:r>
      <w:r w:rsidR="00F80FAF">
        <w:t xml:space="preserve">included </w:t>
      </w:r>
      <w:r>
        <w:t>a series of interviews with potential users</w:t>
      </w:r>
      <w:r w:rsidR="001F408D">
        <w:t xml:space="preserve"> (design team 1)</w:t>
      </w:r>
      <w:r>
        <w:t>, and two brainstorming sessions</w:t>
      </w:r>
      <w:r w:rsidR="001F408D">
        <w:t xml:space="preserve"> (one for each team)</w:t>
      </w:r>
      <w:r>
        <w:t>.</w:t>
      </w:r>
      <w:r w:rsidR="00D2663C">
        <w:t xml:space="preserve"> </w:t>
      </w:r>
      <w:r w:rsidR="00D2663C">
        <w:fldChar w:fldCharType="begin"/>
      </w:r>
      <w:r w:rsidR="00D2663C">
        <w:instrText xml:space="preserve"> REF _Ref352522475 \h </w:instrText>
      </w:r>
      <w:r w:rsidR="00D2663C">
        <w:fldChar w:fldCharType="separate"/>
      </w:r>
      <w:r w:rsidR="004056B8">
        <w:t xml:space="preserve">Figure </w:t>
      </w:r>
      <w:r w:rsidR="004056B8">
        <w:rPr>
          <w:noProof/>
        </w:rPr>
        <w:t>3</w:t>
      </w:r>
      <w:r w:rsidR="00D2663C">
        <w:fldChar w:fldCharType="end"/>
      </w:r>
      <w:r w:rsidR="00D2663C">
        <w:t xml:space="preserve"> shows users drawing the user-interface they envisioned on a mock </w:t>
      </w:r>
      <w:proofErr w:type="spellStart"/>
      <w:r w:rsidR="00D2663C">
        <w:t>cAR</w:t>
      </w:r>
      <w:proofErr w:type="spellEnd"/>
      <w:r w:rsidR="00D2663C">
        <w:t xml:space="preserve"> device.</w:t>
      </w:r>
      <w:r>
        <w:t xml:space="preserve"> In the second round we explore</w:t>
      </w:r>
      <w:r w:rsidR="001F408D">
        <w:t>d</w:t>
      </w:r>
      <w:r>
        <w:t xml:space="preserve"> </w:t>
      </w:r>
      <w:r w:rsidR="001F408D">
        <w:t xml:space="preserve">advanced </w:t>
      </w:r>
      <w:r>
        <w:t xml:space="preserve">affordances unique to </w:t>
      </w:r>
      <w:proofErr w:type="spellStart"/>
      <w:r w:rsidR="00DD57E8">
        <w:t>cAR</w:t>
      </w:r>
      <w:proofErr w:type="spellEnd"/>
      <w:r w:rsidR="001F408D">
        <w:t xml:space="preserve"> devices </w:t>
      </w:r>
      <w:r w:rsidR="00404542">
        <w:t>(e.g.</w:t>
      </w:r>
      <w:r w:rsidR="001F408D">
        <w:t xml:space="preserve"> </w:t>
      </w:r>
      <w:r w:rsidR="00404542">
        <w:t>flipping, content-awareness, and visibility upon stacking) and tried matching all of the identified techniques to active reading features.</w:t>
      </w:r>
      <w:r w:rsidR="00FA5ED1">
        <w:t xml:space="preserve"> </w:t>
      </w:r>
      <w:r w:rsidR="00F80FAF">
        <w:t>A</w:t>
      </w:r>
      <w:r w:rsidR="00FA5ED1">
        <w:t xml:space="preserve">ctivities </w:t>
      </w:r>
      <w:r w:rsidR="00F80FAF">
        <w:t xml:space="preserve">included </w:t>
      </w:r>
      <w:r w:rsidR="00FA5ED1">
        <w:t>two brainstormin</w:t>
      </w:r>
      <w:r w:rsidR="00F80FAF">
        <w:t>g sessions (one for each team).</w:t>
      </w:r>
      <w:r w:rsidR="00E51D2E">
        <w:t xml:space="preserve"> The results of this user-centric interaction design are grouped into interaction techniques, mappings of the techniques to particular active-reading features, and implementation requirements.</w:t>
      </w:r>
    </w:p>
    <w:p w:rsidR="00024347" w:rsidRDefault="00BA1C66" w:rsidP="00024347">
      <w:pPr>
        <w:pStyle w:val="berschrift2"/>
      </w:pPr>
      <w:r>
        <w:rPr>
          <w:noProof/>
          <w:lang w:val="de-DE" w:eastAsia="de-DE"/>
        </w:rPr>
        <w:lastRenderedPageBreak/>
        <mc:AlternateContent>
          <mc:Choice Requires="wpg">
            <w:drawing>
              <wp:anchor distT="0" distB="0" distL="114300" distR="114300" simplePos="0" relativeHeight="251682304" behindDoc="0" locked="0" layoutInCell="1" allowOverlap="1" wp14:anchorId="46F77922" wp14:editId="1EEEE638">
                <wp:simplePos x="0" y="0"/>
                <wp:positionH relativeFrom="margin">
                  <wp:align>center</wp:align>
                </wp:positionH>
                <wp:positionV relativeFrom="margin">
                  <wp:align>top</wp:align>
                </wp:positionV>
                <wp:extent cx="6409690" cy="2188210"/>
                <wp:effectExtent l="0" t="0" r="0" b="2540"/>
                <wp:wrapSquare wrapText="bothSides"/>
                <wp:docPr id="24" name="Group 24"/>
                <wp:cNvGraphicFramePr/>
                <a:graphic xmlns:a="http://schemas.openxmlformats.org/drawingml/2006/main">
                  <a:graphicData uri="http://schemas.microsoft.com/office/word/2010/wordprocessingGroup">
                    <wpg:wgp>
                      <wpg:cNvGrpSpPr/>
                      <wpg:grpSpPr>
                        <a:xfrm>
                          <a:off x="0" y="0"/>
                          <a:ext cx="6409690" cy="2188425"/>
                          <a:chOff x="0" y="112171"/>
                          <a:chExt cx="6409690" cy="2188425"/>
                        </a:xfrm>
                      </wpg:grpSpPr>
                      <wps:wsp>
                        <wps:cNvPr id="23" name="Text Box 23"/>
                        <wps:cNvSpPr txBox="1"/>
                        <wps:spPr>
                          <a:xfrm>
                            <a:off x="0" y="2016751"/>
                            <a:ext cx="6409690" cy="283845"/>
                          </a:xfrm>
                          <a:prstGeom prst="rect">
                            <a:avLst/>
                          </a:prstGeom>
                          <a:solidFill>
                            <a:prstClr val="white"/>
                          </a:solidFill>
                          <a:ln>
                            <a:noFill/>
                          </a:ln>
                          <a:effectLst/>
                        </wps:spPr>
                        <wps:txbx>
                          <w:txbxContent>
                            <w:p w:rsidR="00AF49DC" w:rsidRPr="00671480" w:rsidRDefault="00AF49DC" w:rsidP="00BA1C66">
                              <w:pPr>
                                <w:pStyle w:val="Beschriftung"/>
                                <w:rPr>
                                  <w:sz w:val="20"/>
                                </w:rPr>
                              </w:pPr>
                              <w:bookmarkStart w:id="27" w:name="_Ref352242204"/>
                              <w:proofErr w:type="gramStart"/>
                              <w:r>
                                <w:t xml:space="preserve">Figure </w:t>
                              </w:r>
                              <w:r>
                                <w:fldChar w:fldCharType="begin"/>
                              </w:r>
                              <w:r>
                                <w:instrText xml:space="preserve"> SEQ Figure \* ARABIC </w:instrText>
                              </w:r>
                              <w:r>
                                <w:fldChar w:fldCharType="separate"/>
                              </w:r>
                              <w:r>
                                <w:rPr>
                                  <w:noProof/>
                                </w:rPr>
                                <w:t>4</w:t>
                              </w:r>
                              <w:r>
                                <w:fldChar w:fldCharType="end"/>
                              </w:r>
                              <w:bookmarkEnd w:id="27"/>
                              <w:r>
                                <w:t>.</w:t>
                              </w:r>
                              <w:proofErr w:type="gramEnd"/>
                              <w:r>
                                <w:t xml:space="preserve"> </w:t>
                              </w:r>
                              <w:proofErr w:type="spellStart"/>
                              <w:proofErr w:type="gramStart"/>
                              <w:r>
                                <w:t>cAR</w:t>
                              </w:r>
                              <w:proofErr w:type="spellEnd"/>
                              <w:proofErr w:type="gramEnd"/>
                              <w:r>
                                <w:t xml:space="preserve"> interaction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69883" y="112171"/>
                            <a:ext cx="5869660" cy="1915008"/>
                          </a:xfrm>
                          <a:prstGeom prst="rect">
                            <a:avLst/>
                          </a:prstGeom>
                        </pic:spPr>
                      </pic:pic>
                    </wpg:wgp>
                  </a:graphicData>
                </a:graphic>
                <wp14:sizeRelV relativeFrom="margin">
                  <wp14:pctHeight>0</wp14:pctHeight>
                </wp14:sizeRelV>
              </wp:anchor>
            </w:drawing>
          </mc:Choice>
          <mc:Fallback>
            <w:pict>
              <v:group id="Group 24" o:spid="_x0000_s1036" style="position:absolute;left:0;text-align:left;margin-left:0;margin-top:0;width:504.7pt;height:172.3pt;z-index:251682304;mso-position-horizontal:center;mso-position-horizontal-relative:margin;mso-position-vertical:top;mso-position-vertical-relative:margin;mso-height-relative:margin" coordorigin=",1121" coordsize="64096,21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">
                <v:shape id="Text Box 23" o:spid="_x0000_s1037" type="#_x0000_t202" style="position:absolute;top:20167;width:64096;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AF49DC" w:rsidRPr="00671480" w:rsidRDefault="00AF49DC" w:rsidP="00BA1C66">
                        <w:pPr>
                          <w:pStyle w:val="Beschriftung"/>
                          <w:rPr>
                            <w:sz w:val="20"/>
                          </w:rPr>
                        </w:pPr>
                        <w:bookmarkStart w:id="31" w:name="_Ref352242204"/>
                        <w:proofErr w:type="gramStart"/>
                        <w:r>
                          <w:t xml:space="preserve">Figure </w:t>
                        </w:r>
                        <w:r>
                          <w:fldChar w:fldCharType="begin"/>
                        </w:r>
                        <w:r>
                          <w:instrText xml:space="preserve"> SEQ Figure \* ARABIC </w:instrText>
                        </w:r>
                        <w:r>
                          <w:fldChar w:fldCharType="separate"/>
                        </w:r>
                        <w:r>
                          <w:rPr>
                            <w:noProof/>
                          </w:rPr>
                          <w:t>4</w:t>
                        </w:r>
                        <w:r>
                          <w:fldChar w:fldCharType="end"/>
                        </w:r>
                        <w:bookmarkEnd w:id="31"/>
                        <w:r>
                          <w:t>.</w:t>
                        </w:r>
                        <w:proofErr w:type="gramEnd"/>
                        <w:r>
                          <w:t xml:space="preserve"> </w:t>
                        </w:r>
                        <w:proofErr w:type="spellStart"/>
                        <w:proofErr w:type="gramStart"/>
                        <w:r>
                          <w:t>cAR</w:t>
                        </w:r>
                        <w:proofErr w:type="spellEnd"/>
                        <w:proofErr w:type="gramEnd"/>
                        <w:r>
                          <w:t xml:space="preserve"> interaction techniques</w:t>
                        </w:r>
                      </w:p>
                    </w:txbxContent>
                  </v:textbox>
                </v:shape>
                <v:shape id="Picture 22" o:spid="_x0000_s1038" type="#_x0000_t75" style="position:absolute;left:2698;top:1121;width:58697;height:19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qaIXCAAAA2wAAAA8AAABkcnMvZG93bnJldi54bWxEj9FqAjEURN8L/YdwC30pmjWIdFejlILi&#10;m6j9gEty3SxubpZNXNe/bwoFH4eZOcOsNqNvxUB9bAJrmE0LEMQm2IZrDT/n7eQTREzIFtvApOFB&#10;ETbr15cVVjbc+UjDKdUiQzhWqMGl1FVSRuPIY5yGjjh7l9B7TFn2tbQ93jPct1IVxUJ6bDgvOOzo&#10;25G5nm5eg5mbUhKWt53bDko9PuaHxWGv9fvb+LUEkWhMz/B/e281KAV/X/IPk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miFwgAAANsAAAAPAAAAAAAAAAAAAAAAAJ8C&#10;AABkcnMvZG93bnJldi54bWxQSwUGAAAAAAQABAD3AAAAjgMAAAAA&#10;">
                  <v:imagedata r:id="rId17" o:title=""/>
                  <v:path arrowok="t"/>
                </v:shape>
                <w10:wrap type="square" anchorx="margin" anchory="margin"/>
              </v:group>
            </w:pict>
          </mc:Fallback>
        </mc:AlternateContent>
      </w:r>
      <w:r w:rsidR="00FA5ED1">
        <w:t>Interaction Techniques</w:t>
      </w:r>
    </w:p>
    <w:p w:rsidR="00693A33" w:rsidRPr="00A25FD7" w:rsidRDefault="00A25FD7" w:rsidP="00A25FD7">
      <w:r>
        <w:t xml:space="preserve">We </w:t>
      </w:r>
      <w:r w:rsidR="005A03D2">
        <w:t xml:space="preserve">present </w:t>
      </w:r>
      <w:proofErr w:type="spellStart"/>
      <w:r w:rsidR="005A03D2">
        <w:t>cAR</w:t>
      </w:r>
      <w:proofErr w:type="spellEnd"/>
      <w:r w:rsidR="005A03D2">
        <w:t xml:space="preserve"> interaction techniques in </w:t>
      </w:r>
      <w:r>
        <w:t xml:space="preserve">three categories: contact-based, content-aware and off-contact. </w:t>
      </w:r>
      <w:commentRangeStart w:id="28"/>
      <w:r w:rsidR="00693A33">
        <w:t>Some techniques come from related areas like tangible computing or mobile interaction</w:t>
      </w:r>
      <w:r w:rsidR="005A03D2">
        <w:t>s</w:t>
      </w:r>
      <w:r w:rsidR="00693A33">
        <w:t xml:space="preserve">; however, others are unique to </w:t>
      </w:r>
      <w:proofErr w:type="spellStart"/>
      <w:r w:rsidR="00693A33">
        <w:t>cAR</w:t>
      </w:r>
      <w:proofErr w:type="spellEnd"/>
      <w:r w:rsidR="00693A33">
        <w:t xml:space="preserve"> devices like flipping and </w:t>
      </w:r>
      <w:r w:rsidR="005A03D2">
        <w:t>scribble</w:t>
      </w:r>
      <w:r w:rsidR="00693A33">
        <w:t xml:space="preserve"> </w:t>
      </w:r>
      <w:r w:rsidR="00A027F2">
        <w:t>triggers.</w:t>
      </w:r>
      <w:commentRangeEnd w:id="28"/>
      <w:r w:rsidR="00E956AE">
        <w:rPr>
          <w:rStyle w:val="Kommentarzeichen"/>
        </w:rPr>
        <w:commentReference w:id="28"/>
      </w:r>
      <w:r w:rsidR="00DD57E8">
        <w:t xml:space="preserve"> </w:t>
      </w:r>
      <w:r w:rsidR="00BA1C66">
        <w:fldChar w:fldCharType="begin"/>
      </w:r>
      <w:r w:rsidR="00BA1C66">
        <w:instrText xml:space="preserve"> REF _Ref352242204 \h </w:instrText>
      </w:r>
      <w:r w:rsidR="00BA1C66">
        <w:fldChar w:fldCharType="separate"/>
      </w:r>
      <w:r w:rsidR="004056B8">
        <w:t xml:space="preserve">Figure </w:t>
      </w:r>
      <w:r w:rsidR="004056B8">
        <w:rPr>
          <w:noProof/>
        </w:rPr>
        <w:t>4</w:t>
      </w:r>
      <w:r w:rsidR="00BA1C66">
        <w:fldChar w:fldCharType="end"/>
      </w:r>
      <w:r w:rsidR="00BA1C66">
        <w:t xml:space="preserve"> </w:t>
      </w:r>
      <w:r w:rsidR="00DD57E8">
        <w:t xml:space="preserve">illustrates the basic interaction techniques for </w:t>
      </w:r>
      <w:proofErr w:type="spellStart"/>
      <w:r w:rsidR="00DD57E8">
        <w:t>cAR</w:t>
      </w:r>
      <w:proofErr w:type="spellEnd"/>
      <w:r w:rsidR="00DD57E8">
        <w:t xml:space="preserve"> devices.</w:t>
      </w:r>
    </w:p>
    <w:p w:rsidR="00452E09" w:rsidRDefault="00452E09" w:rsidP="00C46D0E">
      <w:pPr>
        <w:pStyle w:val="berschrift3"/>
      </w:pPr>
      <w:r>
        <w:t>Contact-based</w:t>
      </w:r>
    </w:p>
    <w:p w:rsidR="0071091D" w:rsidRPr="0071091D" w:rsidRDefault="0071091D" w:rsidP="0071091D">
      <w:r>
        <w:t xml:space="preserve">Contact-based interactions are manipulations of the </w:t>
      </w:r>
      <w:proofErr w:type="spellStart"/>
      <w:r>
        <w:t>cAR</w:t>
      </w:r>
      <w:proofErr w:type="spellEnd"/>
      <w:r>
        <w:t xml:space="preserve"> device in relation to the object upon which it rests.</w:t>
      </w:r>
    </w:p>
    <w:p w:rsidR="00C46D0E" w:rsidRDefault="005F31D4" w:rsidP="00C46D0E">
      <w:commentRangeStart w:id="29"/>
      <w:r>
        <w:t>Placing</w:t>
      </w:r>
      <w:r w:rsidR="001A31E3">
        <w:t>/Removing</w:t>
      </w:r>
      <w:r w:rsidR="003E26C6">
        <w:t xml:space="preserve"> </w:t>
      </w:r>
      <w:commentRangeEnd w:id="29"/>
      <w:r w:rsidR="00E956AE">
        <w:rPr>
          <w:rStyle w:val="Kommentarzeichen"/>
        </w:rPr>
        <w:commentReference w:id="29"/>
      </w:r>
      <w:r w:rsidR="003E26C6">
        <w:t>–</w:t>
      </w:r>
      <w:r>
        <w:t xml:space="preserve"> </w:t>
      </w:r>
      <w:r w:rsidR="0027431A">
        <w:t xml:space="preserve">The basic interaction for </w:t>
      </w:r>
      <w:proofErr w:type="spellStart"/>
      <w:r w:rsidR="0027431A">
        <w:t>cAR</w:t>
      </w:r>
      <w:proofErr w:type="spellEnd"/>
      <w:r w:rsidR="0027431A">
        <w:t xml:space="preserve"> devices is p</w:t>
      </w:r>
      <w:r>
        <w:t>lacing the device o</w:t>
      </w:r>
      <w:r w:rsidR="0027431A">
        <w:t>n top of the augmentable object</w:t>
      </w:r>
      <w:r>
        <w:t xml:space="preserve">. Upon contact, the device tries to identify the object </w:t>
      </w:r>
      <w:r w:rsidR="000F59CD">
        <w:t>below</w:t>
      </w:r>
      <w:r>
        <w:t xml:space="preserve"> and respond to it. </w:t>
      </w:r>
      <w:r w:rsidR="00F326EC">
        <w:t>In simple case</w:t>
      </w:r>
      <w:r w:rsidR="000F59CD">
        <w:t>s</w:t>
      </w:r>
      <w:r w:rsidR="00F326EC">
        <w:t xml:space="preserve"> the device can respond to </w:t>
      </w:r>
      <w:r w:rsidR="000F59CD">
        <w:t xml:space="preserve">simple </w:t>
      </w:r>
      <w:r w:rsidR="00F326EC">
        <w:t xml:space="preserve">properties </w:t>
      </w:r>
      <w:r w:rsidR="0027431A">
        <w:t>like color or type (e.g. text, drawing, skin, paint, etc.). In complex case</w:t>
      </w:r>
      <w:r w:rsidR="000F59CD">
        <w:t>s</w:t>
      </w:r>
      <w:r w:rsidR="0027431A">
        <w:t xml:space="preserve"> the device has a model of the underlying object (e.g. a PDF of the printed paper document).</w:t>
      </w:r>
      <w:r w:rsidR="001A31E3">
        <w:t xml:space="preserve"> Conversely</w:t>
      </w:r>
      <w:r w:rsidR="00D81834">
        <w:t xml:space="preserve">, </w:t>
      </w:r>
      <w:r w:rsidR="001A31E3">
        <w:t>removing</w:t>
      </w:r>
      <w:r w:rsidR="00D81834">
        <w:t xml:space="preserve"> the </w:t>
      </w:r>
      <w:proofErr w:type="spellStart"/>
      <w:r w:rsidR="00D81834">
        <w:t>cAR</w:t>
      </w:r>
      <w:proofErr w:type="spellEnd"/>
      <w:r w:rsidR="00D81834">
        <w:t xml:space="preserve"> device </w:t>
      </w:r>
      <w:r w:rsidR="001A31E3">
        <w:t xml:space="preserve">from the object can be interpreted as an implicit interaction </w:t>
      </w:r>
      <w:proofErr w:type="spellStart"/>
      <w:r w:rsidR="001A31E3">
        <w:t>techni</w:t>
      </w:r>
      <w:r w:rsidR="000F59CD">
        <w:t>-</w:t>
      </w:r>
      <w:r w:rsidR="001A31E3">
        <w:t>que</w:t>
      </w:r>
      <w:proofErr w:type="spellEnd"/>
      <w:r w:rsidR="001A31E3">
        <w:t xml:space="preserve"> </w:t>
      </w:r>
      <w:commentRangeStart w:id="30"/>
      <w:r w:rsidR="001A31E3">
        <w:t>and respond to it</w:t>
      </w:r>
      <w:commentRangeEnd w:id="30"/>
      <w:r w:rsidR="00E956AE">
        <w:rPr>
          <w:rStyle w:val="Kommentarzeichen"/>
        </w:rPr>
        <w:commentReference w:id="30"/>
      </w:r>
      <w:r w:rsidR="001A31E3">
        <w:t>.</w:t>
      </w:r>
      <w:r w:rsidR="003E26C6">
        <w:t xml:space="preserve"> This interaction is similar to the one studied in tabletop systems [REF, REF], </w:t>
      </w:r>
      <w:r w:rsidR="003E26C6" w:rsidRPr="00E956AE">
        <w:rPr>
          <w:highlight w:val="yellow"/>
          <w:rPrChange w:id="31" w:author="Wolfgang Büschel" w:date="2013-04-02T11:27:00Z">
            <w:rPr/>
          </w:rPrChange>
        </w:rPr>
        <w:t xml:space="preserve">with the difference that it is the tangible </w:t>
      </w:r>
      <w:r w:rsidR="00D31826" w:rsidRPr="00E956AE">
        <w:rPr>
          <w:highlight w:val="yellow"/>
          <w:rPrChange w:id="32" w:author="Wolfgang Büschel" w:date="2013-04-02T11:27:00Z">
            <w:rPr/>
          </w:rPrChange>
        </w:rPr>
        <w:t xml:space="preserve">device </w:t>
      </w:r>
      <w:r w:rsidR="003E26C6" w:rsidRPr="00E956AE">
        <w:rPr>
          <w:highlight w:val="yellow"/>
          <w:rPrChange w:id="33" w:author="Wolfgang Büschel" w:date="2013-04-02T11:27:00Z">
            <w:rPr/>
          </w:rPrChange>
        </w:rPr>
        <w:t>the one responding to it</w:t>
      </w:r>
      <w:r w:rsidR="003E26C6">
        <w:t>.</w:t>
      </w:r>
    </w:p>
    <w:p w:rsidR="00C46D0E" w:rsidRDefault="0018094C" w:rsidP="00C46D0E">
      <w:r>
        <w:t>Translation</w:t>
      </w:r>
      <w:r w:rsidR="003E26C6">
        <w:t xml:space="preserve"> – A </w:t>
      </w:r>
      <w:r w:rsidR="000F59CD">
        <w:t xml:space="preserve">user can translate a </w:t>
      </w:r>
      <w:proofErr w:type="spellStart"/>
      <w:r w:rsidR="003E26C6">
        <w:t>cAR</w:t>
      </w:r>
      <w:proofErr w:type="spellEnd"/>
      <w:r w:rsidR="003E26C6">
        <w:t xml:space="preserve"> device </w:t>
      </w:r>
      <w:r w:rsidR="000F59CD">
        <w:t xml:space="preserve">horizontally </w:t>
      </w:r>
      <w:r w:rsidR="003E26C6">
        <w:t>(in X and Y</w:t>
      </w:r>
      <w:ins w:id="34" w:author="Wolfgang Büschel" w:date="2013-04-02T11:28:00Z">
        <w:r w:rsidR="00E956AE">
          <w:t xml:space="preserve"> direction</w:t>
        </w:r>
      </w:ins>
      <w:r w:rsidR="003E26C6">
        <w:t>). The device can interpret movement in each axis as input.</w:t>
      </w:r>
      <w:r w:rsidR="00B134B8">
        <w:t xml:space="preserve"> </w:t>
      </w:r>
      <w:r w:rsidR="000F59CD">
        <w:t>A</w:t>
      </w:r>
      <w:r w:rsidR="00B134B8">
        <w:t>n application can use translation in X and Y to translate a virtual plane accordingly and maintain a correspondence between such virtual plane and the real object.</w:t>
      </w:r>
    </w:p>
    <w:p w:rsidR="0018094C" w:rsidRDefault="0018094C" w:rsidP="00C46D0E">
      <w:r>
        <w:t>Rotation</w:t>
      </w:r>
      <w:r w:rsidR="003E26C6">
        <w:t xml:space="preserve"> –</w:t>
      </w:r>
      <w:r w:rsidR="000A3A59">
        <w:t xml:space="preserve"> T</w:t>
      </w:r>
      <w:r w:rsidR="00B134B8">
        <w:t xml:space="preserve">he device can </w:t>
      </w:r>
      <w:r w:rsidR="000A3A59">
        <w:t xml:space="preserve">also </w:t>
      </w:r>
      <w:r w:rsidR="00B134B8">
        <w:t xml:space="preserve">interpret </w:t>
      </w:r>
      <w:r w:rsidR="003E26C6">
        <w:t>the rotation of the device</w:t>
      </w:r>
      <w:r w:rsidR="00B134B8">
        <w:t xml:space="preserve"> as input. This rotation can either be </w:t>
      </w:r>
      <w:r w:rsidR="003E26C6">
        <w:t xml:space="preserve">relative to the original </w:t>
      </w:r>
      <w:r w:rsidR="00B134B8">
        <w:t xml:space="preserve">placement </w:t>
      </w:r>
      <w:r w:rsidR="003E26C6">
        <w:t xml:space="preserve">or to the </w:t>
      </w:r>
      <w:r w:rsidR="00B134B8">
        <w:t xml:space="preserve">object’s “north”. </w:t>
      </w:r>
      <w:r w:rsidR="000F59CD">
        <w:t>S</w:t>
      </w:r>
      <w:r w:rsidR="000A3A59">
        <w:t xml:space="preserve">imilar to </w:t>
      </w:r>
      <w:r w:rsidR="000A3A59" w:rsidRPr="003E26C6">
        <w:rPr>
          <w:i/>
        </w:rPr>
        <w:t>translation</w:t>
      </w:r>
      <w:r w:rsidR="000A3A59">
        <w:t xml:space="preserve">, an application can use changes in rotation to </w:t>
      </w:r>
      <w:r w:rsidR="000F59CD">
        <w:t xml:space="preserve">rotate the </w:t>
      </w:r>
      <w:r w:rsidR="000B5505">
        <w:t>virtual plane</w:t>
      </w:r>
      <w:r w:rsidR="000F59CD">
        <w:t xml:space="preserve"> accordingly and preserve spatial alignment</w:t>
      </w:r>
      <w:r w:rsidR="000B5505">
        <w:t>.</w:t>
      </w:r>
    </w:p>
    <w:p w:rsidR="0018094C" w:rsidRDefault="0018094C" w:rsidP="00C46D0E">
      <w:r>
        <w:t>Freezing</w:t>
      </w:r>
      <w:r w:rsidR="00B134B8">
        <w:t xml:space="preserve"> – The device might also freeze its current state by </w:t>
      </w:r>
      <w:r w:rsidR="00D31826">
        <w:t>ignoring changes in translation and rotation. By freezing the current state, the user can move the device freely around while preserving the current state of the application, e.g. the current view in the virtual plane.</w:t>
      </w:r>
    </w:p>
    <w:p w:rsidR="00DD57E8" w:rsidRDefault="00907AD0" w:rsidP="00C46D0E">
      <w:r>
        <w:t>Shaking –</w:t>
      </w:r>
      <w:r w:rsidR="00FB1B88">
        <w:t xml:space="preserve"> </w:t>
      </w:r>
      <w:r w:rsidR="00770494">
        <w:t>Similarly</w:t>
      </w:r>
      <w:r>
        <w:t xml:space="preserve"> </w:t>
      </w:r>
      <w:r w:rsidR="00770494">
        <w:t>to tangible views [</w:t>
      </w:r>
      <w:r w:rsidR="00012E09">
        <w:fldChar w:fldCharType="begin"/>
      </w:r>
      <w:r w:rsidR="00012E09">
        <w:instrText xml:space="preserve"> REF _Ref352233107 \r \h </w:instrText>
      </w:r>
      <w:r w:rsidR="00012E09">
        <w:fldChar w:fldCharType="separate"/>
      </w:r>
      <w:r w:rsidR="004056B8">
        <w:t>19</w:t>
      </w:r>
      <w:r w:rsidR="00012E09">
        <w:fldChar w:fldCharType="end"/>
      </w:r>
      <w:r w:rsidR="00012E09">
        <w:t xml:space="preserve">] </w:t>
      </w:r>
      <w:r w:rsidR="00770494">
        <w:t xml:space="preserve">a user can manipulate a </w:t>
      </w:r>
      <w:proofErr w:type="spellStart"/>
      <w:r w:rsidR="00770494">
        <w:t>cAR</w:t>
      </w:r>
      <w:proofErr w:type="spellEnd"/>
      <w:r w:rsidR="00770494">
        <w:t xml:space="preserve"> device in known patter</w:t>
      </w:r>
      <w:r w:rsidR="00112414">
        <w:t>n</w:t>
      </w:r>
      <w:r w:rsidR="00770494">
        <w:t>s known as gestures.</w:t>
      </w:r>
      <w:r w:rsidR="0048180A">
        <w:t xml:space="preserve"> </w:t>
      </w:r>
      <w:r w:rsidR="00112414">
        <w:t xml:space="preserve">In this first </w:t>
      </w:r>
      <w:r w:rsidR="006E482D">
        <w:t>exploration we focus on shaking the device while still lying on the augmented object.</w:t>
      </w:r>
      <w:r w:rsidR="0071091D">
        <w:t xml:space="preserve"> Further explorations could focus on </w:t>
      </w:r>
      <w:r w:rsidR="00F10910">
        <w:t xml:space="preserve">trajectory movements </w:t>
      </w:r>
      <w:r w:rsidR="0071091D">
        <w:t xml:space="preserve">and combinations of </w:t>
      </w:r>
      <w:r w:rsidR="00F10910">
        <w:t xml:space="preserve">translations, rotations, and </w:t>
      </w:r>
      <w:r w:rsidR="0071091D">
        <w:t>placing and removals</w:t>
      </w:r>
      <w:r w:rsidR="00F10910">
        <w:t xml:space="preserve"> </w:t>
      </w:r>
      <w:r w:rsidR="0071091D">
        <w:t>of the device from the augmented object.</w:t>
      </w:r>
    </w:p>
    <w:p w:rsidR="00452E09" w:rsidRDefault="00082410" w:rsidP="00C46D0E">
      <w:pPr>
        <w:pStyle w:val="berschrift3"/>
      </w:pPr>
      <w:r>
        <w:t>Content-A</w:t>
      </w:r>
      <w:r w:rsidR="00452E09">
        <w:t>ware</w:t>
      </w:r>
    </w:p>
    <w:p w:rsidR="00082410" w:rsidRDefault="00C20A4A" w:rsidP="00C46D0E">
      <w:r>
        <w:t>Content-aware interaction techniques leverage knowledge about the underlying physical object.</w:t>
      </w:r>
    </w:p>
    <w:p w:rsidR="00082410" w:rsidRDefault="00082410" w:rsidP="00082410">
      <w:r>
        <w:t xml:space="preserve">Direct Pointing – Direct pointing allows the users to interact with the content displayed on the </w:t>
      </w:r>
      <w:proofErr w:type="spellStart"/>
      <w:r>
        <w:t>cAR</w:t>
      </w:r>
      <w:proofErr w:type="spellEnd"/>
      <w:r>
        <w:t xml:space="preserve"> display either by touch or pen. By means of direct pointing users can interact with user-interface elements like menus </w:t>
      </w:r>
      <w:r w:rsidR="00315978">
        <w:t>or</w:t>
      </w:r>
      <w:r>
        <w:t xml:space="preserve"> issue touch gestures. Users can also interact with spatially-aligned digital content visible at the time. </w:t>
      </w:r>
    </w:p>
    <w:p w:rsidR="005500A2" w:rsidRDefault="005500A2" w:rsidP="00C46D0E">
      <w:r>
        <w:t>Anchoring</w:t>
      </w:r>
      <w:r w:rsidR="00907AD0">
        <w:t xml:space="preserve"> – Anchoring is the basic interaction to attach digital content to a particular location of the physical object. Anchored content exists on a virtual layer spatially aligned with the physical object</w:t>
      </w:r>
      <w:r w:rsidR="00B96450">
        <w:t xml:space="preserve">. For example, scribbles </w:t>
      </w:r>
      <w:r w:rsidR="00315978">
        <w:t xml:space="preserve">are created anchored </w:t>
      </w:r>
      <w:r w:rsidR="00B96450">
        <w:t xml:space="preserve">to specific locations of a </w:t>
      </w:r>
      <w:r w:rsidR="00315978">
        <w:t xml:space="preserve">paper </w:t>
      </w:r>
      <w:r w:rsidR="00B96450">
        <w:t>document.</w:t>
      </w:r>
    </w:p>
    <w:p w:rsidR="000F59CD" w:rsidRDefault="000F59CD" w:rsidP="00C46D0E">
      <w:r>
        <w:t xml:space="preserve">Orientation – A </w:t>
      </w:r>
      <w:proofErr w:type="spellStart"/>
      <w:r>
        <w:t>cAR</w:t>
      </w:r>
      <w:proofErr w:type="spellEnd"/>
      <w:r>
        <w:t xml:space="preserve"> application can adjust the orientation of its user-interface based on the coordinate system of the augmented object. This technique is similar to the change of orientation of mobile phones according to the way users hold them (portrait </w:t>
      </w:r>
      <w:del w:id="35" w:author="Wolfgang Büschel" w:date="2013-04-02T11:38:00Z">
        <w:r w:rsidDel="00A64586">
          <w:delText>–vs–</w:delText>
        </w:r>
      </w:del>
      <w:ins w:id="36" w:author="Wolfgang Büschel" w:date="2013-04-02T11:38:00Z">
        <w:r w:rsidR="00A64586">
          <w:t>vs.</w:t>
        </w:r>
      </w:ins>
      <w:r>
        <w:t xml:space="preserve"> landscape). For example, a </w:t>
      </w:r>
      <w:proofErr w:type="spellStart"/>
      <w:r>
        <w:t>cAR</w:t>
      </w:r>
      <w:proofErr w:type="spellEnd"/>
      <w:r>
        <w:t xml:space="preserve"> application’s user-interface can adjust to the direction of the text and orientation of the paper document.</w:t>
      </w:r>
    </w:p>
    <w:p w:rsidR="000F59CD" w:rsidRDefault="000F59CD" w:rsidP="00C46D0E">
      <w:r>
        <w:t xml:space="preserve">Extraction – Users can also interact with digital elements of the model of the augmented object. For example, a </w:t>
      </w:r>
      <w:proofErr w:type="spellStart"/>
      <w:r>
        <w:t>cAR</w:t>
      </w:r>
      <w:proofErr w:type="spellEnd"/>
      <w:r>
        <w:t xml:space="preserve"> application for a magazine can </w:t>
      </w:r>
      <w:r w:rsidR="00315978">
        <w:t>allow</w:t>
      </w:r>
      <w:r>
        <w:t xml:space="preserve"> users to select words and look up for definitions, translations, copy, etc.</w:t>
      </w:r>
    </w:p>
    <w:p w:rsidR="00C20A4A" w:rsidRDefault="00315978" w:rsidP="00C20A4A">
      <w:r>
        <w:t xml:space="preserve">Triggers – Triggers are areas in the physical object that activate special responses by the </w:t>
      </w:r>
      <w:proofErr w:type="spellStart"/>
      <w:r>
        <w:t>cAR</w:t>
      </w:r>
      <w:proofErr w:type="spellEnd"/>
      <w:r>
        <w:t xml:space="preserve"> device when placed </w:t>
      </w:r>
      <w:del w:id="37" w:author="Wolfgang Büschel" w:date="2013-04-02T11:46:00Z">
        <w:r w:rsidDel="00A7528F">
          <w:delText xml:space="preserve">of </w:delText>
        </w:r>
      </w:del>
      <w:ins w:id="38" w:author="Wolfgang Büschel" w:date="2013-04-02T11:46:00Z">
        <w:r w:rsidR="00A7528F">
          <w:t xml:space="preserve">on </w:t>
        </w:r>
      </w:ins>
      <w:r>
        <w:t>top of them. Triggers can be model-define</w:t>
      </w:r>
      <w:ins w:id="39" w:author="Wolfgang Büschel" w:date="2013-04-02T11:47:00Z">
        <w:r w:rsidR="00A7528F">
          <w:t>d</w:t>
        </w:r>
      </w:ins>
      <w:r>
        <w:t xml:space="preserve"> or user-defined. Model-defined triggers are special zones statically defined in the model like a coordinate or a bounding box; e.g. an image on a newspaper could trigger a video associated with the article. User-defined triggers are </w:t>
      </w:r>
      <w:r>
        <w:lastRenderedPageBreak/>
        <w:t xml:space="preserve">physical modifications on the physical object which are read and interpreted by the device; e.g. </w:t>
      </w:r>
      <w:r w:rsidR="00210E32">
        <w:t xml:space="preserve">a </w:t>
      </w:r>
      <w:commentRangeStart w:id="40"/>
      <w:r w:rsidR="00210E32">
        <w:t xml:space="preserve">hand-drawn </w:t>
      </w:r>
      <w:r>
        <w:t xml:space="preserve">square launches the browser application by moving the </w:t>
      </w:r>
      <w:proofErr w:type="spellStart"/>
      <w:r>
        <w:t>cAR</w:t>
      </w:r>
      <w:proofErr w:type="spellEnd"/>
      <w:r>
        <w:t xml:space="preserve"> device on top of it.</w:t>
      </w:r>
      <w:commentRangeEnd w:id="40"/>
      <w:r w:rsidR="00A7528F">
        <w:rPr>
          <w:rStyle w:val="Kommentarzeichen"/>
        </w:rPr>
        <w:commentReference w:id="40"/>
      </w:r>
      <w:r w:rsidR="0065505F">
        <w:rPr>
          <w:noProof/>
          <w:lang w:val="de-DE" w:eastAsia="de-DE"/>
        </w:rPr>
        <mc:AlternateContent>
          <mc:Choice Requires="wpg">
            <w:drawing>
              <wp:anchor distT="0" distB="0" distL="114300" distR="114300" simplePos="0" relativeHeight="251689472" behindDoc="0" locked="0" layoutInCell="1" allowOverlap="1">
                <wp:simplePos x="0" y="0"/>
                <wp:positionH relativeFrom="margin">
                  <wp:align>right</wp:align>
                </wp:positionH>
                <wp:positionV relativeFrom="margin">
                  <wp:posOffset>-1270</wp:posOffset>
                </wp:positionV>
                <wp:extent cx="3225800" cy="3717925"/>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3225800" cy="3717959"/>
                          <a:chOff x="0" y="1"/>
                          <a:chExt cx="3227068" cy="3718754"/>
                        </a:xfrm>
                      </wpg:grpSpPr>
                      <wps:wsp>
                        <wps:cNvPr id="307" name="Text Box 2"/>
                        <wps:cNvSpPr txBox="1">
                          <a:spLocks noChangeArrowheads="1"/>
                        </wps:cNvSpPr>
                        <wps:spPr bwMode="auto">
                          <a:xfrm>
                            <a:off x="0" y="1"/>
                            <a:ext cx="3227068" cy="3365023"/>
                          </a:xfrm>
                          <a:prstGeom prst="rect">
                            <a:avLst/>
                          </a:prstGeom>
                          <a:solidFill>
                            <a:srgbClr val="FFFFFF"/>
                          </a:solidFill>
                          <a:ln w="9525">
                            <a:noFill/>
                            <a:miter lim="800000"/>
                            <a:headEnd/>
                            <a:tailEnd/>
                          </a:ln>
                        </wps:spPr>
                        <wps:txbx>
                          <w:txbxContent>
                            <w:tbl>
                              <w:tblPr>
                                <w:tblStyle w:val="Tabellenraster"/>
                                <w:tblW w:w="5040" w:type="dxa"/>
                                <w:tblLayout w:type="fixed"/>
                                <w:tblLook w:val="04A0" w:firstRow="1" w:lastRow="0" w:firstColumn="1" w:lastColumn="0" w:noHBand="0" w:noVBand="1"/>
                              </w:tblPr>
                              <w:tblGrid>
                                <w:gridCol w:w="1526"/>
                                <w:gridCol w:w="2947"/>
                                <w:gridCol w:w="567"/>
                              </w:tblGrid>
                              <w:tr w:rsidR="00AF49DC" w:rsidRPr="00E06A91" w:rsidTr="004B2789">
                                <w:tc>
                                  <w:tcPr>
                                    <w:tcW w:w="1526" w:type="dxa"/>
                                    <w:vAlign w:val="center"/>
                                  </w:tcPr>
                                  <w:p w:rsidR="00AF49DC" w:rsidRPr="00E06A91" w:rsidRDefault="00AF49DC" w:rsidP="007445BF">
                                    <w:pPr>
                                      <w:pStyle w:val="TableContent"/>
                                      <w:rPr>
                                        <w:b/>
                                      </w:rPr>
                                    </w:pPr>
                                    <w:r w:rsidRPr="00E06A91">
                                      <w:rPr>
                                        <w:b/>
                                      </w:rPr>
                                      <w:t>Int. Technique</w:t>
                                    </w:r>
                                  </w:p>
                                </w:tc>
                                <w:tc>
                                  <w:tcPr>
                                    <w:tcW w:w="2947" w:type="dxa"/>
                                    <w:vAlign w:val="center"/>
                                  </w:tcPr>
                                  <w:p w:rsidR="00AF49DC" w:rsidRPr="00E06A91" w:rsidRDefault="00AF49DC" w:rsidP="007445BF">
                                    <w:pPr>
                                      <w:pStyle w:val="TableContent"/>
                                      <w:rPr>
                                        <w:b/>
                                      </w:rPr>
                                    </w:pPr>
                                    <w:r w:rsidRPr="00E06A91">
                                      <w:rPr>
                                        <w:b/>
                                      </w:rPr>
                                      <w:t>Active Reading Feature</w:t>
                                    </w:r>
                                  </w:p>
                                </w:tc>
                                <w:tc>
                                  <w:tcPr>
                                    <w:tcW w:w="567" w:type="dxa"/>
                                  </w:tcPr>
                                  <w:p w:rsidR="00AF49DC" w:rsidRPr="00E06A91" w:rsidRDefault="00AF49DC" w:rsidP="004B2789">
                                    <w:pPr>
                                      <w:pStyle w:val="TableContent"/>
                                      <w:jc w:val="center"/>
                                      <w:rPr>
                                        <w:b/>
                                      </w:rPr>
                                    </w:pPr>
                                    <w:proofErr w:type="spellStart"/>
                                    <w:r>
                                      <w:rPr>
                                        <w:b/>
                                      </w:rPr>
                                      <w:t>Prot</w:t>
                                    </w:r>
                                    <w:proofErr w:type="spellEnd"/>
                                  </w:p>
                                </w:tc>
                              </w:tr>
                              <w:tr w:rsidR="00AF49DC" w:rsidRPr="0089094E" w:rsidTr="0021619C">
                                <w:tc>
                                  <w:tcPr>
                                    <w:tcW w:w="1526" w:type="dxa"/>
                                    <w:vAlign w:val="center"/>
                                  </w:tcPr>
                                  <w:p w:rsidR="00AF49DC" w:rsidRPr="0089094E" w:rsidRDefault="00AF49DC" w:rsidP="007445BF">
                                    <w:pPr>
                                      <w:pStyle w:val="TableContent"/>
                                    </w:pPr>
                                    <w:r w:rsidRPr="0089094E">
                                      <w:t>Placing</w:t>
                                    </w:r>
                                    <w:r>
                                      <w:t>/Removal</w:t>
                                    </w:r>
                                  </w:p>
                                </w:tc>
                                <w:tc>
                                  <w:tcPr>
                                    <w:tcW w:w="2947" w:type="dxa"/>
                                    <w:vAlign w:val="center"/>
                                  </w:tcPr>
                                  <w:p w:rsidR="00AF49DC" w:rsidRPr="0089094E" w:rsidRDefault="00AF49DC" w:rsidP="007445BF">
                                    <w:pPr>
                                      <w:pStyle w:val="TableContent"/>
                                    </w:pPr>
                                    <w:r>
                                      <w:t>Document recognition, reading</w:t>
                                    </w:r>
                                  </w:p>
                                </w:tc>
                                <w:tc>
                                  <w:tcPr>
                                    <w:tcW w:w="567" w:type="dxa"/>
                                    <w:vAlign w:val="center"/>
                                  </w:tcPr>
                                  <w:p w:rsidR="00AF49DC" w:rsidRDefault="00AF49DC" w:rsidP="0021619C">
                                    <w:pPr>
                                      <w:pStyle w:val="TableContent"/>
                                      <w:jc w:val="center"/>
                                    </w:pPr>
                                    <w:r>
                                      <w:t>Both</w:t>
                                    </w:r>
                                  </w:p>
                                </w:tc>
                              </w:tr>
                              <w:tr w:rsidR="00AF49DC" w:rsidRPr="0089094E" w:rsidTr="0021619C">
                                <w:tc>
                                  <w:tcPr>
                                    <w:tcW w:w="1526" w:type="dxa"/>
                                    <w:vAlign w:val="center"/>
                                  </w:tcPr>
                                  <w:p w:rsidR="00AF49DC" w:rsidRPr="0089094E" w:rsidRDefault="00AF49DC" w:rsidP="007445BF">
                                    <w:pPr>
                                      <w:pStyle w:val="TableContent"/>
                                    </w:pPr>
                                    <w:r w:rsidRPr="0089094E">
                                      <w:t>Translation</w:t>
                                    </w:r>
                                    <w:r>
                                      <w:t>/</w:t>
                                    </w:r>
                                    <w:r w:rsidRPr="0089094E">
                                      <w:t xml:space="preserve"> Rotation</w:t>
                                    </w:r>
                                  </w:p>
                                </w:tc>
                                <w:tc>
                                  <w:tcPr>
                                    <w:tcW w:w="2947" w:type="dxa"/>
                                    <w:vAlign w:val="center"/>
                                  </w:tcPr>
                                  <w:p w:rsidR="00AF49DC" w:rsidRPr="0089094E" w:rsidRDefault="00AF49DC" w:rsidP="004B2789">
                                    <w:pPr>
                                      <w:pStyle w:val="TableContent"/>
                                    </w:pPr>
                                    <w:r>
                                      <w:t>Browsing virtual content anchored to locations in the physical document.</w:t>
                                    </w:r>
                                  </w:p>
                                </w:tc>
                                <w:tc>
                                  <w:tcPr>
                                    <w:tcW w:w="567" w:type="dxa"/>
                                    <w:vAlign w:val="center"/>
                                  </w:tcPr>
                                  <w:p w:rsidR="00AF49DC" w:rsidRPr="0089094E" w:rsidRDefault="00AF49DC" w:rsidP="0021619C">
                                    <w:pPr>
                                      <w:pStyle w:val="TableContent"/>
                                      <w:jc w:val="center"/>
                                    </w:pPr>
                                    <w:r>
                                      <w:t>Both</w:t>
                                    </w:r>
                                  </w:p>
                                </w:tc>
                              </w:tr>
                              <w:tr w:rsidR="00AF49DC" w:rsidRPr="0089094E" w:rsidTr="0021619C">
                                <w:tc>
                                  <w:tcPr>
                                    <w:tcW w:w="1526" w:type="dxa"/>
                                    <w:vAlign w:val="center"/>
                                  </w:tcPr>
                                  <w:p w:rsidR="00AF49DC" w:rsidRPr="0089094E" w:rsidRDefault="00AF49DC" w:rsidP="007445BF">
                                    <w:pPr>
                                      <w:pStyle w:val="TableContent"/>
                                    </w:pPr>
                                    <w:r w:rsidRPr="0089094E">
                                      <w:t>Freezing</w:t>
                                    </w:r>
                                  </w:p>
                                </w:tc>
                                <w:tc>
                                  <w:tcPr>
                                    <w:tcW w:w="2947" w:type="dxa"/>
                                    <w:vAlign w:val="center"/>
                                  </w:tcPr>
                                  <w:p w:rsidR="00AF49DC" w:rsidRPr="0089094E" w:rsidRDefault="00AF49DC" w:rsidP="004B2789">
                                    <w:pPr>
                                      <w:pStyle w:val="TableContent"/>
                                    </w:pPr>
                                    <w:r>
                                      <w:t>Ignores physical changes in translations and rotation, thus maintaining the current digital view.</w:t>
                                    </w:r>
                                  </w:p>
                                </w:tc>
                                <w:tc>
                                  <w:tcPr>
                                    <w:tcW w:w="567" w:type="dxa"/>
                                    <w:vAlign w:val="center"/>
                                  </w:tcPr>
                                  <w:p w:rsidR="00AF49DC" w:rsidRPr="0089094E" w:rsidRDefault="00AF49DC" w:rsidP="0021619C">
                                    <w:pPr>
                                      <w:pStyle w:val="TableContent"/>
                                      <w:jc w:val="center"/>
                                    </w:pPr>
                                    <w:proofErr w:type="spellStart"/>
                                    <w:r>
                                      <w:t>tPad</w:t>
                                    </w:r>
                                    <w:proofErr w:type="spellEnd"/>
                                  </w:p>
                                </w:tc>
                              </w:tr>
                              <w:tr w:rsidR="00AF49DC" w:rsidRPr="0089094E" w:rsidTr="0021619C">
                                <w:tc>
                                  <w:tcPr>
                                    <w:tcW w:w="1526" w:type="dxa"/>
                                    <w:vAlign w:val="center"/>
                                  </w:tcPr>
                                  <w:p w:rsidR="00AF49DC" w:rsidRPr="0089094E" w:rsidRDefault="00AF49DC" w:rsidP="007445BF">
                                    <w:pPr>
                                      <w:pStyle w:val="TableContent"/>
                                    </w:pPr>
                                    <w:r w:rsidRPr="0089094E">
                                      <w:t>Shaking</w:t>
                                    </w:r>
                                  </w:p>
                                </w:tc>
                                <w:tc>
                                  <w:tcPr>
                                    <w:tcW w:w="2947" w:type="dxa"/>
                                    <w:vAlign w:val="center"/>
                                  </w:tcPr>
                                  <w:p w:rsidR="00AF49DC" w:rsidRPr="0089094E" w:rsidRDefault="00AF49DC" w:rsidP="007445BF">
                                    <w:pPr>
                                      <w:pStyle w:val="TableContent"/>
                                    </w:pPr>
                                    <w:r>
                                      <w:t>Undo for highlights and scribbles</w:t>
                                    </w:r>
                                  </w:p>
                                </w:tc>
                                <w:tc>
                                  <w:tcPr>
                                    <w:tcW w:w="567" w:type="dxa"/>
                                    <w:vAlign w:val="center"/>
                                  </w:tcPr>
                                  <w:p w:rsidR="00AF49DC" w:rsidRPr="0089094E" w:rsidRDefault="00AF49DC" w:rsidP="0021619C">
                                    <w:pPr>
                                      <w:pStyle w:val="TableContent"/>
                                      <w:jc w:val="center"/>
                                    </w:pPr>
                                    <w:r>
                                      <w:t>Both</w:t>
                                    </w:r>
                                  </w:p>
                                </w:tc>
                              </w:tr>
                              <w:tr w:rsidR="00AF49DC" w:rsidRPr="0089094E" w:rsidTr="0021619C">
                                <w:tc>
                                  <w:tcPr>
                                    <w:tcW w:w="1526" w:type="dxa"/>
                                    <w:vAlign w:val="center"/>
                                  </w:tcPr>
                                  <w:p w:rsidR="00AF49DC" w:rsidRPr="0089094E" w:rsidRDefault="00AF49DC" w:rsidP="007445BF">
                                    <w:pPr>
                                      <w:pStyle w:val="TableContent"/>
                                    </w:pPr>
                                    <w:r w:rsidRPr="0089094E">
                                      <w:t>Direct Pointing (hand</w:t>
                                    </w:r>
                                    <w:r>
                                      <w:t xml:space="preserve"> and pen</w:t>
                                    </w:r>
                                    <w:r w:rsidRPr="0089094E">
                                      <w:t>)</w:t>
                                    </w:r>
                                  </w:p>
                                </w:tc>
                                <w:tc>
                                  <w:tcPr>
                                    <w:tcW w:w="2947" w:type="dxa"/>
                                    <w:vAlign w:val="center"/>
                                  </w:tcPr>
                                  <w:p w:rsidR="00AF49DC" w:rsidRPr="0089094E" w:rsidRDefault="00AF49DC" w:rsidP="001A2A9B">
                                    <w:pPr>
                                      <w:pStyle w:val="TableContent"/>
                                    </w:pPr>
                                    <w:r>
                                      <w:t>UI interaction, creating and manipulating digital contents</w:t>
                                    </w:r>
                                  </w:p>
                                </w:tc>
                                <w:tc>
                                  <w:tcPr>
                                    <w:tcW w:w="567" w:type="dxa"/>
                                    <w:vAlign w:val="center"/>
                                  </w:tcPr>
                                  <w:p w:rsidR="00AF49DC" w:rsidRPr="0089094E" w:rsidRDefault="00AF49DC" w:rsidP="0021619C">
                                    <w:pPr>
                                      <w:pStyle w:val="TableContent"/>
                                      <w:jc w:val="center"/>
                                    </w:pPr>
                                    <w:r>
                                      <w:t>Both</w:t>
                                    </w:r>
                                  </w:p>
                                </w:tc>
                              </w:tr>
                              <w:tr w:rsidR="00AF49DC" w:rsidRPr="0089094E" w:rsidTr="0021619C">
                                <w:trPr>
                                  <w:trHeight w:val="197"/>
                                </w:trPr>
                                <w:tc>
                                  <w:tcPr>
                                    <w:tcW w:w="1526" w:type="dxa"/>
                                    <w:vAlign w:val="center"/>
                                  </w:tcPr>
                                  <w:p w:rsidR="00AF49DC" w:rsidRPr="0089094E" w:rsidRDefault="00AF49DC" w:rsidP="007445BF">
                                    <w:pPr>
                                      <w:pStyle w:val="TableContent"/>
                                    </w:pPr>
                                    <w:r w:rsidRPr="0089094E">
                                      <w:t>Anchoring</w:t>
                                    </w:r>
                                  </w:p>
                                </w:tc>
                                <w:tc>
                                  <w:tcPr>
                                    <w:tcW w:w="2947" w:type="dxa"/>
                                    <w:vAlign w:val="center"/>
                                  </w:tcPr>
                                  <w:p w:rsidR="00AF49DC" w:rsidRPr="0089094E" w:rsidRDefault="00AF49DC" w:rsidP="001A2A9B">
                                    <w:pPr>
                                      <w:pStyle w:val="TableContent"/>
                                    </w:pPr>
                                    <w:r>
                                      <w:t xml:space="preserve">Adds notes and scribbles to particular places of the physical document. </w:t>
                                    </w:r>
                                  </w:p>
                                </w:tc>
                                <w:tc>
                                  <w:tcPr>
                                    <w:tcW w:w="567" w:type="dxa"/>
                                    <w:vAlign w:val="center"/>
                                  </w:tcPr>
                                  <w:p w:rsidR="00AF49DC" w:rsidRPr="0089094E" w:rsidRDefault="00AF49DC" w:rsidP="0021619C">
                                    <w:pPr>
                                      <w:pStyle w:val="TableContent"/>
                                      <w:jc w:val="center"/>
                                    </w:pPr>
                                    <w:r>
                                      <w:t>Both</w:t>
                                    </w:r>
                                  </w:p>
                                </w:tc>
                              </w:tr>
                              <w:tr w:rsidR="00AF49DC" w:rsidRPr="0089094E" w:rsidTr="0021619C">
                                <w:tc>
                                  <w:tcPr>
                                    <w:tcW w:w="1526" w:type="dxa"/>
                                    <w:vAlign w:val="center"/>
                                  </w:tcPr>
                                  <w:p w:rsidR="00AF49DC" w:rsidRPr="0089094E" w:rsidRDefault="00AF49DC" w:rsidP="007445BF">
                                    <w:pPr>
                                      <w:pStyle w:val="TableContent"/>
                                    </w:pPr>
                                    <w:r w:rsidRPr="0089094E">
                                      <w:t>Orientation</w:t>
                                    </w:r>
                                  </w:p>
                                </w:tc>
                                <w:tc>
                                  <w:tcPr>
                                    <w:tcW w:w="2947" w:type="dxa"/>
                                    <w:vAlign w:val="center"/>
                                  </w:tcPr>
                                  <w:p w:rsidR="00AF49DC" w:rsidRPr="0089094E" w:rsidRDefault="00AF49DC" w:rsidP="007445BF">
                                    <w:pPr>
                                      <w:pStyle w:val="TableContent"/>
                                    </w:pPr>
                                    <w:r>
                                      <w:t>Adjust the device’s UI to the text orientation</w:t>
                                    </w:r>
                                  </w:p>
                                </w:tc>
                                <w:tc>
                                  <w:tcPr>
                                    <w:tcW w:w="567" w:type="dxa"/>
                                    <w:vAlign w:val="center"/>
                                  </w:tcPr>
                                  <w:p w:rsidR="00AF49DC" w:rsidRPr="0089094E" w:rsidRDefault="00AF49DC" w:rsidP="0021619C">
                                    <w:pPr>
                                      <w:pStyle w:val="TableContent"/>
                                      <w:jc w:val="center"/>
                                    </w:pPr>
                                    <w:proofErr w:type="spellStart"/>
                                    <w:r>
                                      <w:t>tPad</w:t>
                                    </w:r>
                                    <w:proofErr w:type="spellEnd"/>
                                  </w:p>
                                </w:tc>
                              </w:tr>
                              <w:tr w:rsidR="00AF49DC" w:rsidRPr="0089094E" w:rsidTr="0021619C">
                                <w:tc>
                                  <w:tcPr>
                                    <w:tcW w:w="1526" w:type="dxa"/>
                                    <w:vAlign w:val="center"/>
                                  </w:tcPr>
                                  <w:p w:rsidR="00AF49DC" w:rsidRPr="0089094E" w:rsidRDefault="00AF49DC" w:rsidP="007445BF">
                                    <w:pPr>
                                      <w:pStyle w:val="TableContent"/>
                                    </w:pPr>
                                    <w:r w:rsidRPr="0089094E">
                                      <w:t>Extraction</w:t>
                                    </w:r>
                                  </w:p>
                                </w:tc>
                                <w:tc>
                                  <w:tcPr>
                                    <w:tcW w:w="2947" w:type="dxa"/>
                                    <w:vAlign w:val="center"/>
                                  </w:tcPr>
                                  <w:p w:rsidR="00AF49DC" w:rsidRPr="0089094E" w:rsidRDefault="00AF49DC" w:rsidP="007445BF">
                                    <w:pPr>
                                      <w:pStyle w:val="TableContent"/>
                                    </w:pPr>
                                    <w:r>
                                      <w:t>Selecting words from the text for the purpose of in-document search, online search, and translation.</w:t>
                                    </w:r>
                                  </w:p>
                                </w:tc>
                                <w:tc>
                                  <w:tcPr>
                                    <w:tcW w:w="567" w:type="dxa"/>
                                    <w:vAlign w:val="center"/>
                                  </w:tcPr>
                                  <w:p w:rsidR="00AF49DC" w:rsidRPr="0089094E" w:rsidRDefault="00AF49DC" w:rsidP="0021619C">
                                    <w:pPr>
                                      <w:pStyle w:val="TableContent"/>
                                      <w:jc w:val="center"/>
                                    </w:pPr>
                                    <w:r>
                                      <w:t>Both</w:t>
                                    </w:r>
                                  </w:p>
                                </w:tc>
                              </w:tr>
                              <w:tr w:rsidR="00AF49DC" w:rsidRPr="0089094E" w:rsidTr="0021619C">
                                <w:tc>
                                  <w:tcPr>
                                    <w:tcW w:w="1526" w:type="dxa"/>
                                    <w:vAlign w:val="center"/>
                                  </w:tcPr>
                                  <w:p w:rsidR="00AF49DC" w:rsidRPr="0089094E" w:rsidRDefault="00AF49DC" w:rsidP="007445BF">
                                    <w:pPr>
                                      <w:pStyle w:val="TableContent"/>
                                    </w:pPr>
                                    <w:r w:rsidRPr="0089094E">
                                      <w:t xml:space="preserve">Area </w:t>
                                    </w:r>
                                    <w:r>
                                      <w:t xml:space="preserve">and </w:t>
                                    </w:r>
                                    <w:r w:rsidRPr="0089094E">
                                      <w:t xml:space="preserve">Scribble </w:t>
                                    </w:r>
                                    <w:r>
                                      <w:t>Triggers</w:t>
                                    </w:r>
                                  </w:p>
                                </w:tc>
                                <w:tc>
                                  <w:tcPr>
                                    <w:tcW w:w="2947" w:type="dxa"/>
                                    <w:vAlign w:val="center"/>
                                  </w:tcPr>
                                  <w:p w:rsidR="00AF49DC" w:rsidRPr="0089094E" w:rsidRDefault="00AF49DC" w:rsidP="0021619C">
                                    <w:pPr>
                                      <w:pStyle w:val="TableContent"/>
                                    </w:pPr>
                                    <w:r>
                                      <w:t xml:space="preserve">Starting a video when </w:t>
                                    </w:r>
                                    <w:proofErr w:type="gramStart"/>
                                    <w:r>
                                      <w:t>hovering</w:t>
                                    </w:r>
                                    <w:proofErr w:type="gramEnd"/>
                                    <w:r>
                                      <w:t xml:space="preserve"> an image, and launching app when hovering a particular glyph.</w:t>
                                    </w:r>
                                  </w:p>
                                </w:tc>
                                <w:tc>
                                  <w:tcPr>
                                    <w:tcW w:w="567" w:type="dxa"/>
                                    <w:vAlign w:val="center"/>
                                  </w:tcPr>
                                  <w:p w:rsidR="00AF49DC" w:rsidRPr="0089094E" w:rsidRDefault="00AF49DC" w:rsidP="0021619C">
                                    <w:pPr>
                                      <w:pStyle w:val="TableContent"/>
                                      <w:jc w:val="center"/>
                                    </w:pPr>
                                    <w:proofErr w:type="spellStart"/>
                                    <w:r>
                                      <w:t>tPad</w:t>
                                    </w:r>
                                    <w:proofErr w:type="spellEnd"/>
                                  </w:p>
                                </w:tc>
                              </w:tr>
                              <w:tr w:rsidR="00AF49DC" w:rsidRPr="0089094E" w:rsidTr="0021619C">
                                <w:trPr>
                                  <w:trHeight w:val="72"/>
                                </w:trPr>
                                <w:tc>
                                  <w:tcPr>
                                    <w:tcW w:w="1526" w:type="dxa"/>
                                    <w:vAlign w:val="center"/>
                                  </w:tcPr>
                                  <w:p w:rsidR="00AF49DC" w:rsidRPr="0089094E" w:rsidRDefault="00AF49DC" w:rsidP="007445BF">
                                    <w:pPr>
                                      <w:pStyle w:val="TableContent"/>
                                    </w:pPr>
                                    <w:r w:rsidRPr="0089094E">
                                      <w:t>Flipping</w:t>
                                    </w:r>
                                  </w:p>
                                </w:tc>
                                <w:tc>
                                  <w:tcPr>
                                    <w:tcW w:w="2947" w:type="dxa"/>
                                    <w:vAlign w:val="center"/>
                                  </w:tcPr>
                                  <w:p w:rsidR="00AF49DC" w:rsidRPr="0089094E" w:rsidRDefault="00AF49DC" w:rsidP="007445BF">
                                    <w:pPr>
                                      <w:pStyle w:val="TableContent"/>
                                    </w:pPr>
                                    <w:r>
                                      <w:t>Full screen online-search of selected word, and magic-lens color filter.</w:t>
                                    </w:r>
                                  </w:p>
                                </w:tc>
                                <w:tc>
                                  <w:tcPr>
                                    <w:tcW w:w="567" w:type="dxa"/>
                                    <w:vAlign w:val="center"/>
                                  </w:tcPr>
                                  <w:p w:rsidR="00AF49DC" w:rsidRPr="0089094E" w:rsidRDefault="00AF49DC" w:rsidP="0021619C">
                                    <w:pPr>
                                      <w:pStyle w:val="TableContent"/>
                                      <w:jc w:val="center"/>
                                    </w:pPr>
                                    <w:r>
                                      <w:t>TT</w:t>
                                    </w:r>
                                  </w:p>
                                </w:tc>
                              </w:tr>
                              <w:tr w:rsidR="00AF49DC" w:rsidRPr="0089094E" w:rsidTr="0021619C">
                                <w:tc>
                                  <w:tcPr>
                                    <w:tcW w:w="1526" w:type="dxa"/>
                                    <w:vAlign w:val="center"/>
                                  </w:tcPr>
                                  <w:p w:rsidR="00AF49DC" w:rsidRPr="0089094E" w:rsidRDefault="00AF49DC" w:rsidP="007445BF">
                                    <w:pPr>
                                      <w:pStyle w:val="TableContent"/>
                                    </w:pPr>
                                    <w:r w:rsidRPr="0089094E">
                                      <w:t>Stacking</w:t>
                                    </w:r>
                                  </w:p>
                                </w:tc>
                                <w:tc>
                                  <w:tcPr>
                                    <w:tcW w:w="2947" w:type="dxa"/>
                                    <w:vAlign w:val="center"/>
                                  </w:tcPr>
                                  <w:p w:rsidR="00AF49DC" w:rsidRPr="0089094E" w:rsidRDefault="00AF49DC" w:rsidP="007445BF">
                                    <w:pPr>
                                      <w:pStyle w:val="TableContent"/>
                                    </w:pPr>
                                    <w:r>
                                      <w:t>Content sharing from bottom device to top device.</w:t>
                                    </w:r>
                                  </w:p>
                                </w:tc>
                                <w:tc>
                                  <w:tcPr>
                                    <w:tcW w:w="567" w:type="dxa"/>
                                    <w:vAlign w:val="center"/>
                                  </w:tcPr>
                                  <w:p w:rsidR="00AF49DC" w:rsidRPr="0089094E" w:rsidRDefault="00AF49DC" w:rsidP="0021619C">
                                    <w:pPr>
                                      <w:pStyle w:val="TableContent"/>
                                      <w:keepNext/>
                                      <w:jc w:val="center"/>
                                    </w:pPr>
                                    <w:proofErr w:type="spellStart"/>
                                    <w:r>
                                      <w:t>tPad</w:t>
                                    </w:r>
                                    <w:proofErr w:type="spellEnd"/>
                                  </w:p>
                                </w:tc>
                              </w:tr>
                            </w:tbl>
                            <w:p w:rsidR="00AF49DC" w:rsidRDefault="00AF49DC"/>
                          </w:txbxContent>
                        </wps:txbx>
                        <wps:bodyPr rot="0" vert="horz" wrap="square" lIns="91440" tIns="45720" rIns="91440" bIns="45720" anchor="t" anchorCtr="0">
                          <a:noAutofit/>
                        </wps:bodyPr>
                      </wps:wsp>
                      <wps:wsp>
                        <wps:cNvPr id="13" name="Text Box 13"/>
                        <wps:cNvSpPr txBox="1"/>
                        <wps:spPr>
                          <a:xfrm>
                            <a:off x="0" y="3303465"/>
                            <a:ext cx="3225165" cy="415290"/>
                          </a:xfrm>
                          <a:prstGeom prst="rect">
                            <a:avLst/>
                          </a:prstGeom>
                          <a:solidFill>
                            <a:prstClr val="white"/>
                          </a:solidFill>
                          <a:ln>
                            <a:noFill/>
                          </a:ln>
                          <a:effectLst/>
                        </wps:spPr>
                        <wps:txbx>
                          <w:txbxContent>
                            <w:p w:rsidR="00AF49DC" w:rsidRPr="001F0C52" w:rsidRDefault="00AF49DC" w:rsidP="0065505F">
                              <w:pPr>
                                <w:pStyle w:val="Beschriftung"/>
                                <w:rPr>
                                  <w:noProof/>
                                  <w:sz w:val="20"/>
                                </w:rPr>
                              </w:pPr>
                              <w:bookmarkStart w:id="41" w:name="_Ref352503675"/>
                              <w:proofErr w:type="gramStart"/>
                              <w:r>
                                <w:t xml:space="preserve">Table </w:t>
                              </w:r>
                              <w:r>
                                <w:fldChar w:fldCharType="begin"/>
                              </w:r>
                              <w:r>
                                <w:instrText xml:space="preserve"> SEQ Table \* ARABIC </w:instrText>
                              </w:r>
                              <w:r>
                                <w:fldChar w:fldCharType="separate"/>
                              </w:r>
                              <w:r>
                                <w:rPr>
                                  <w:noProof/>
                                </w:rPr>
                                <w:t>1</w:t>
                              </w:r>
                              <w:r>
                                <w:fldChar w:fldCharType="end"/>
                              </w:r>
                              <w:bookmarkEnd w:id="41"/>
                              <w:r>
                                <w:t>.</w:t>
                              </w:r>
                              <w:proofErr w:type="gramEnd"/>
                              <w:r>
                                <w:t xml:space="preserve"> </w:t>
                              </w:r>
                              <w:proofErr w:type="gramStart"/>
                              <w:r w:rsidRPr="000463D8">
                                <w:t xml:space="preserve">Mapping between </w:t>
                              </w:r>
                              <w:proofErr w:type="spellStart"/>
                              <w:r w:rsidRPr="000463D8">
                                <w:t>cAR</w:t>
                              </w:r>
                              <w:proofErr w:type="spellEnd"/>
                              <w:r w:rsidRPr="000463D8">
                                <w:t xml:space="preserve"> interaction techniques, active reading features and the prototypes.</w:t>
                              </w:r>
                              <w:proofErr w:type="gramEnd"/>
                              <w:r>
                                <w:t xml:space="preserve"> TT: Tabletop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4" o:spid="_x0000_s1039" style="position:absolute;left:0;text-align:left;margin-left:202.8pt;margin-top:-.1pt;width:254pt;height:292.75pt;z-index:251689472;mso-position-horizontal:right;mso-position-horizontal-relative:margin;mso-position-vertical-relative:margin;mso-height-relative:margin" coordorigin="" coordsize="32270,37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">
                <v:shapetype id="_x0000_t202" coordsize="21600,21600" o:spt="202" path="m,l,21600r21600,l21600,xe">
                  <v:stroke joinstyle="miter"/>
                  <v:path gradientshapeok="t" o:connecttype="rect"/>
                </v:shapetype>
                <v:shape id="_x0000_s1040" type="#_x0000_t202" style="position:absolute;width:32270;height:33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tbl>
                        <w:tblPr>
                          <w:tblStyle w:val="Tabellenraster"/>
                          <w:tblW w:w="5040" w:type="dxa"/>
                          <w:tblLayout w:type="fixed"/>
                          <w:tblLook w:val="04A0" w:firstRow="1" w:lastRow="0" w:firstColumn="1" w:lastColumn="0" w:noHBand="0" w:noVBand="1"/>
                        </w:tblPr>
                        <w:tblGrid>
                          <w:gridCol w:w="1526"/>
                          <w:gridCol w:w="2947"/>
                          <w:gridCol w:w="567"/>
                        </w:tblGrid>
                        <w:tr w:rsidR="00AF49DC" w:rsidRPr="00E06A91" w:rsidTr="004B2789">
                          <w:tc>
                            <w:tcPr>
                              <w:tcW w:w="1526" w:type="dxa"/>
                              <w:vAlign w:val="center"/>
                            </w:tcPr>
                            <w:p w:rsidR="00AF49DC" w:rsidRPr="00E06A91" w:rsidRDefault="00AF49DC" w:rsidP="007445BF">
                              <w:pPr>
                                <w:pStyle w:val="TableContent"/>
                                <w:rPr>
                                  <w:b/>
                                </w:rPr>
                              </w:pPr>
                              <w:r w:rsidRPr="00E06A91">
                                <w:rPr>
                                  <w:b/>
                                </w:rPr>
                                <w:t>Int. Technique</w:t>
                              </w:r>
                            </w:p>
                          </w:tc>
                          <w:tc>
                            <w:tcPr>
                              <w:tcW w:w="2947" w:type="dxa"/>
                              <w:vAlign w:val="center"/>
                            </w:tcPr>
                            <w:p w:rsidR="00AF49DC" w:rsidRPr="00E06A91" w:rsidRDefault="00AF49DC" w:rsidP="007445BF">
                              <w:pPr>
                                <w:pStyle w:val="TableContent"/>
                                <w:rPr>
                                  <w:b/>
                                </w:rPr>
                              </w:pPr>
                              <w:r w:rsidRPr="00E06A91">
                                <w:rPr>
                                  <w:b/>
                                </w:rPr>
                                <w:t>Active Reading Feature</w:t>
                              </w:r>
                            </w:p>
                          </w:tc>
                          <w:tc>
                            <w:tcPr>
                              <w:tcW w:w="567" w:type="dxa"/>
                            </w:tcPr>
                            <w:p w:rsidR="00AF49DC" w:rsidRPr="00E06A91" w:rsidRDefault="00AF49DC" w:rsidP="004B2789">
                              <w:pPr>
                                <w:pStyle w:val="TableContent"/>
                                <w:jc w:val="center"/>
                                <w:rPr>
                                  <w:b/>
                                </w:rPr>
                              </w:pPr>
                              <w:proofErr w:type="spellStart"/>
                              <w:r>
                                <w:rPr>
                                  <w:b/>
                                </w:rPr>
                                <w:t>Prot</w:t>
                              </w:r>
                              <w:proofErr w:type="spellEnd"/>
                            </w:p>
                          </w:tc>
                        </w:tr>
                        <w:tr w:rsidR="00AF49DC" w:rsidRPr="0089094E" w:rsidTr="0021619C">
                          <w:tc>
                            <w:tcPr>
                              <w:tcW w:w="1526" w:type="dxa"/>
                              <w:vAlign w:val="center"/>
                            </w:tcPr>
                            <w:p w:rsidR="00AF49DC" w:rsidRPr="0089094E" w:rsidRDefault="00AF49DC" w:rsidP="007445BF">
                              <w:pPr>
                                <w:pStyle w:val="TableContent"/>
                              </w:pPr>
                              <w:r w:rsidRPr="0089094E">
                                <w:t>Placing</w:t>
                              </w:r>
                              <w:r>
                                <w:t>/Removal</w:t>
                              </w:r>
                            </w:p>
                          </w:tc>
                          <w:tc>
                            <w:tcPr>
                              <w:tcW w:w="2947" w:type="dxa"/>
                              <w:vAlign w:val="center"/>
                            </w:tcPr>
                            <w:p w:rsidR="00AF49DC" w:rsidRPr="0089094E" w:rsidRDefault="00AF49DC" w:rsidP="007445BF">
                              <w:pPr>
                                <w:pStyle w:val="TableContent"/>
                              </w:pPr>
                              <w:r>
                                <w:t>Document recognition, reading</w:t>
                              </w:r>
                            </w:p>
                          </w:tc>
                          <w:tc>
                            <w:tcPr>
                              <w:tcW w:w="567" w:type="dxa"/>
                              <w:vAlign w:val="center"/>
                            </w:tcPr>
                            <w:p w:rsidR="00AF49DC" w:rsidRDefault="00AF49DC" w:rsidP="0021619C">
                              <w:pPr>
                                <w:pStyle w:val="TableContent"/>
                                <w:jc w:val="center"/>
                              </w:pPr>
                              <w:r>
                                <w:t>Both</w:t>
                              </w:r>
                            </w:p>
                          </w:tc>
                        </w:tr>
                        <w:tr w:rsidR="00AF49DC" w:rsidRPr="0089094E" w:rsidTr="0021619C">
                          <w:tc>
                            <w:tcPr>
                              <w:tcW w:w="1526" w:type="dxa"/>
                              <w:vAlign w:val="center"/>
                            </w:tcPr>
                            <w:p w:rsidR="00AF49DC" w:rsidRPr="0089094E" w:rsidRDefault="00AF49DC" w:rsidP="007445BF">
                              <w:pPr>
                                <w:pStyle w:val="TableContent"/>
                              </w:pPr>
                              <w:r w:rsidRPr="0089094E">
                                <w:t>Translation</w:t>
                              </w:r>
                              <w:r>
                                <w:t>/</w:t>
                              </w:r>
                              <w:r w:rsidRPr="0089094E">
                                <w:t xml:space="preserve"> Rotation</w:t>
                              </w:r>
                            </w:p>
                          </w:tc>
                          <w:tc>
                            <w:tcPr>
                              <w:tcW w:w="2947" w:type="dxa"/>
                              <w:vAlign w:val="center"/>
                            </w:tcPr>
                            <w:p w:rsidR="00AF49DC" w:rsidRPr="0089094E" w:rsidRDefault="00AF49DC" w:rsidP="004B2789">
                              <w:pPr>
                                <w:pStyle w:val="TableContent"/>
                              </w:pPr>
                              <w:r>
                                <w:t>Browsing virtual content anchored to locations in the physical document.</w:t>
                              </w:r>
                            </w:p>
                          </w:tc>
                          <w:tc>
                            <w:tcPr>
                              <w:tcW w:w="567" w:type="dxa"/>
                              <w:vAlign w:val="center"/>
                            </w:tcPr>
                            <w:p w:rsidR="00AF49DC" w:rsidRPr="0089094E" w:rsidRDefault="00AF49DC" w:rsidP="0021619C">
                              <w:pPr>
                                <w:pStyle w:val="TableContent"/>
                                <w:jc w:val="center"/>
                              </w:pPr>
                              <w:r>
                                <w:t>Both</w:t>
                              </w:r>
                            </w:p>
                          </w:tc>
                        </w:tr>
                        <w:tr w:rsidR="00AF49DC" w:rsidRPr="0089094E" w:rsidTr="0021619C">
                          <w:tc>
                            <w:tcPr>
                              <w:tcW w:w="1526" w:type="dxa"/>
                              <w:vAlign w:val="center"/>
                            </w:tcPr>
                            <w:p w:rsidR="00AF49DC" w:rsidRPr="0089094E" w:rsidRDefault="00AF49DC" w:rsidP="007445BF">
                              <w:pPr>
                                <w:pStyle w:val="TableContent"/>
                              </w:pPr>
                              <w:r w:rsidRPr="0089094E">
                                <w:t>Freezing</w:t>
                              </w:r>
                            </w:p>
                          </w:tc>
                          <w:tc>
                            <w:tcPr>
                              <w:tcW w:w="2947" w:type="dxa"/>
                              <w:vAlign w:val="center"/>
                            </w:tcPr>
                            <w:p w:rsidR="00AF49DC" w:rsidRPr="0089094E" w:rsidRDefault="00AF49DC" w:rsidP="004B2789">
                              <w:pPr>
                                <w:pStyle w:val="TableContent"/>
                              </w:pPr>
                              <w:r>
                                <w:t>Ignores physical changes in translations and rotation, thus maintaining the current digital view.</w:t>
                              </w:r>
                            </w:p>
                          </w:tc>
                          <w:tc>
                            <w:tcPr>
                              <w:tcW w:w="567" w:type="dxa"/>
                              <w:vAlign w:val="center"/>
                            </w:tcPr>
                            <w:p w:rsidR="00AF49DC" w:rsidRPr="0089094E" w:rsidRDefault="00AF49DC" w:rsidP="0021619C">
                              <w:pPr>
                                <w:pStyle w:val="TableContent"/>
                                <w:jc w:val="center"/>
                              </w:pPr>
                              <w:proofErr w:type="spellStart"/>
                              <w:r>
                                <w:t>tPad</w:t>
                              </w:r>
                              <w:proofErr w:type="spellEnd"/>
                            </w:p>
                          </w:tc>
                        </w:tr>
                        <w:tr w:rsidR="00AF49DC" w:rsidRPr="0089094E" w:rsidTr="0021619C">
                          <w:tc>
                            <w:tcPr>
                              <w:tcW w:w="1526" w:type="dxa"/>
                              <w:vAlign w:val="center"/>
                            </w:tcPr>
                            <w:p w:rsidR="00AF49DC" w:rsidRPr="0089094E" w:rsidRDefault="00AF49DC" w:rsidP="007445BF">
                              <w:pPr>
                                <w:pStyle w:val="TableContent"/>
                              </w:pPr>
                              <w:r w:rsidRPr="0089094E">
                                <w:t>Shaking</w:t>
                              </w:r>
                            </w:p>
                          </w:tc>
                          <w:tc>
                            <w:tcPr>
                              <w:tcW w:w="2947" w:type="dxa"/>
                              <w:vAlign w:val="center"/>
                            </w:tcPr>
                            <w:p w:rsidR="00AF49DC" w:rsidRPr="0089094E" w:rsidRDefault="00AF49DC" w:rsidP="007445BF">
                              <w:pPr>
                                <w:pStyle w:val="TableContent"/>
                              </w:pPr>
                              <w:r>
                                <w:t>Undo for highlights and scribbles</w:t>
                              </w:r>
                            </w:p>
                          </w:tc>
                          <w:tc>
                            <w:tcPr>
                              <w:tcW w:w="567" w:type="dxa"/>
                              <w:vAlign w:val="center"/>
                            </w:tcPr>
                            <w:p w:rsidR="00AF49DC" w:rsidRPr="0089094E" w:rsidRDefault="00AF49DC" w:rsidP="0021619C">
                              <w:pPr>
                                <w:pStyle w:val="TableContent"/>
                                <w:jc w:val="center"/>
                              </w:pPr>
                              <w:r>
                                <w:t>Both</w:t>
                              </w:r>
                            </w:p>
                          </w:tc>
                        </w:tr>
                        <w:tr w:rsidR="00AF49DC" w:rsidRPr="0089094E" w:rsidTr="0021619C">
                          <w:tc>
                            <w:tcPr>
                              <w:tcW w:w="1526" w:type="dxa"/>
                              <w:vAlign w:val="center"/>
                            </w:tcPr>
                            <w:p w:rsidR="00AF49DC" w:rsidRPr="0089094E" w:rsidRDefault="00AF49DC" w:rsidP="007445BF">
                              <w:pPr>
                                <w:pStyle w:val="TableContent"/>
                              </w:pPr>
                              <w:r w:rsidRPr="0089094E">
                                <w:t>Direct Pointing (hand</w:t>
                              </w:r>
                              <w:r>
                                <w:t xml:space="preserve"> and pen</w:t>
                              </w:r>
                              <w:r w:rsidRPr="0089094E">
                                <w:t>)</w:t>
                              </w:r>
                            </w:p>
                          </w:tc>
                          <w:tc>
                            <w:tcPr>
                              <w:tcW w:w="2947" w:type="dxa"/>
                              <w:vAlign w:val="center"/>
                            </w:tcPr>
                            <w:p w:rsidR="00AF49DC" w:rsidRPr="0089094E" w:rsidRDefault="00AF49DC" w:rsidP="001A2A9B">
                              <w:pPr>
                                <w:pStyle w:val="TableContent"/>
                              </w:pPr>
                              <w:r>
                                <w:t>UI interaction, creating and manipulating digital contents</w:t>
                              </w:r>
                            </w:p>
                          </w:tc>
                          <w:tc>
                            <w:tcPr>
                              <w:tcW w:w="567" w:type="dxa"/>
                              <w:vAlign w:val="center"/>
                            </w:tcPr>
                            <w:p w:rsidR="00AF49DC" w:rsidRPr="0089094E" w:rsidRDefault="00AF49DC" w:rsidP="0021619C">
                              <w:pPr>
                                <w:pStyle w:val="TableContent"/>
                                <w:jc w:val="center"/>
                              </w:pPr>
                              <w:r>
                                <w:t>Both</w:t>
                              </w:r>
                            </w:p>
                          </w:tc>
                        </w:tr>
                        <w:tr w:rsidR="00AF49DC" w:rsidRPr="0089094E" w:rsidTr="0021619C">
                          <w:trPr>
                            <w:trHeight w:val="197"/>
                          </w:trPr>
                          <w:tc>
                            <w:tcPr>
                              <w:tcW w:w="1526" w:type="dxa"/>
                              <w:vAlign w:val="center"/>
                            </w:tcPr>
                            <w:p w:rsidR="00AF49DC" w:rsidRPr="0089094E" w:rsidRDefault="00AF49DC" w:rsidP="007445BF">
                              <w:pPr>
                                <w:pStyle w:val="TableContent"/>
                              </w:pPr>
                              <w:r w:rsidRPr="0089094E">
                                <w:t>Anchoring</w:t>
                              </w:r>
                            </w:p>
                          </w:tc>
                          <w:tc>
                            <w:tcPr>
                              <w:tcW w:w="2947" w:type="dxa"/>
                              <w:vAlign w:val="center"/>
                            </w:tcPr>
                            <w:p w:rsidR="00AF49DC" w:rsidRPr="0089094E" w:rsidRDefault="00AF49DC" w:rsidP="001A2A9B">
                              <w:pPr>
                                <w:pStyle w:val="TableContent"/>
                              </w:pPr>
                              <w:r>
                                <w:t xml:space="preserve">Adds notes and scribbles to particular places of the physical document. </w:t>
                              </w:r>
                            </w:p>
                          </w:tc>
                          <w:tc>
                            <w:tcPr>
                              <w:tcW w:w="567" w:type="dxa"/>
                              <w:vAlign w:val="center"/>
                            </w:tcPr>
                            <w:p w:rsidR="00AF49DC" w:rsidRPr="0089094E" w:rsidRDefault="00AF49DC" w:rsidP="0021619C">
                              <w:pPr>
                                <w:pStyle w:val="TableContent"/>
                                <w:jc w:val="center"/>
                              </w:pPr>
                              <w:r>
                                <w:t>Both</w:t>
                              </w:r>
                            </w:p>
                          </w:tc>
                        </w:tr>
                        <w:tr w:rsidR="00AF49DC" w:rsidRPr="0089094E" w:rsidTr="0021619C">
                          <w:tc>
                            <w:tcPr>
                              <w:tcW w:w="1526" w:type="dxa"/>
                              <w:vAlign w:val="center"/>
                            </w:tcPr>
                            <w:p w:rsidR="00AF49DC" w:rsidRPr="0089094E" w:rsidRDefault="00AF49DC" w:rsidP="007445BF">
                              <w:pPr>
                                <w:pStyle w:val="TableContent"/>
                              </w:pPr>
                              <w:r w:rsidRPr="0089094E">
                                <w:t>Orientation</w:t>
                              </w:r>
                            </w:p>
                          </w:tc>
                          <w:tc>
                            <w:tcPr>
                              <w:tcW w:w="2947" w:type="dxa"/>
                              <w:vAlign w:val="center"/>
                            </w:tcPr>
                            <w:p w:rsidR="00AF49DC" w:rsidRPr="0089094E" w:rsidRDefault="00AF49DC" w:rsidP="007445BF">
                              <w:pPr>
                                <w:pStyle w:val="TableContent"/>
                              </w:pPr>
                              <w:r>
                                <w:t>Adjust the device’s UI to the text orientation</w:t>
                              </w:r>
                            </w:p>
                          </w:tc>
                          <w:tc>
                            <w:tcPr>
                              <w:tcW w:w="567" w:type="dxa"/>
                              <w:vAlign w:val="center"/>
                            </w:tcPr>
                            <w:p w:rsidR="00AF49DC" w:rsidRPr="0089094E" w:rsidRDefault="00AF49DC" w:rsidP="0021619C">
                              <w:pPr>
                                <w:pStyle w:val="TableContent"/>
                                <w:jc w:val="center"/>
                              </w:pPr>
                              <w:proofErr w:type="spellStart"/>
                              <w:r>
                                <w:t>tPad</w:t>
                              </w:r>
                              <w:proofErr w:type="spellEnd"/>
                            </w:p>
                          </w:tc>
                        </w:tr>
                        <w:tr w:rsidR="00AF49DC" w:rsidRPr="0089094E" w:rsidTr="0021619C">
                          <w:tc>
                            <w:tcPr>
                              <w:tcW w:w="1526" w:type="dxa"/>
                              <w:vAlign w:val="center"/>
                            </w:tcPr>
                            <w:p w:rsidR="00AF49DC" w:rsidRPr="0089094E" w:rsidRDefault="00AF49DC" w:rsidP="007445BF">
                              <w:pPr>
                                <w:pStyle w:val="TableContent"/>
                              </w:pPr>
                              <w:r w:rsidRPr="0089094E">
                                <w:t>Extraction</w:t>
                              </w:r>
                            </w:p>
                          </w:tc>
                          <w:tc>
                            <w:tcPr>
                              <w:tcW w:w="2947" w:type="dxa"/>
                              <w:vAlign w:val="center"/>
                            </w:tcPr>
                            <w:p w:rsidR="00AF49DC" w:rsidRPr="0089094E" w:rsidRDefault="00AF49DC" w:rsidP="007445BF">
                              <w:pPr>
                                <w:pStyle w:val="TableContent"/>
                              </w:pPr>
                              <w:r>
                                <w:t>Selecting words from the text for the purpose of in-document search, online search, and translation.</w:t>
                              </w:r>
                            </w:p>
                          </w:tc>
                          <w:tc>
                            <w:tcPr>
                              <w:tcW w:w="567" w:type="dxa"/>
                              <w:vAlign w:val="center"/>
                            </w:tcPr>
                            <w:p w:rsidR="00AF49DC" w:rsidRPr="0089094E" w:rsidRDefault="00AF49DC" w:rsidP="0021619C">
                              <w:pPr>
                                <w:pStyle w:val="TableContent"/>
                                <w:jc w:val="center"/>
                              </w:pPr>
                              <w:r>
                                <w:t>Both</w:t>
                              </w:r>
                            </w:p>
                          </w:tc>
                        </w:tr>
                        <w:tr w:rsidR="00AF49DC" w:rsidRPr="0089094E" w:rsidTr="0021619C">
                          <w:tc>
                            <w:tcPr>
                              <w:tcW w:w="1526" w:type="dxa"/>
                              <w:vAlign w:val="center"/>
                            </w:tcPr>
                            <w:p w:rsidR="00AF49DC" w:rsidRPr="0089094E" w:rsidRDefault="00AF49DC" w:rsidP="007445BF">
                              <w:pPr>
                                <w:pStyle w:val="TableContent"/>
                              </w:pPr>
                              <w:r w:rsidRPr="0089094E">
                                <w:t xml:space="preserve">Area </w:t>
                              </w:r>
                              <w:r>
                                <w:t xml:space="preserve">and </w:t>
                              </w:r>
                              <w:r w:rsidRPr="0089094E">
                                <w:t xml:space="preserve">Scribble </w:t>
                              </w:r>
                              <w:r>
                                <w:t>Triggers</w:t>
                              </w:r>
                            </w:p>
                          </w:tc>
                          <w:tc>
                            <w:tcPr>
                              <w:tcW w:w="2947" w:type="dxa"/>
                              <w:vAlign w:val="center"/>
                            </w:tcPr>
                            <w:p w:rsidR="00AF49DC" w:rsidRPr="0089094E" w:rsidRDefault="00AF49DC" w:rsidP="0021619C">
                              <w:pPr>
                                <w:pStyle w:val="TableContent"/>
                              </w:pPr>
                              <w:r>
                                <w:t xml:space="preserve">Starting a video when </w:t>
                              </w:r>
                              <w:proofErr w:type="gramStart"/>
                              <w:r>
                                <w:t>hovering</w:t>
                              </w:r>
                              <w:proofErr w:type="gramEnd"/>
                              <w:r>
                                <w:t xml:space="preserve"> an image, and launching app when hovering a particular glyph.</w:t>
                              </w:r>
                            </w:p>
                          </w:tc>
                          <w:tc>
                            <w:tcPr>
                              <w:tcW w:w="567" w:type="dxa"/>
                              <w:vAlign w:val="center"/>
                            </w:tcPr>
                            <w:p w:rsidR="00AF49DC" w:rsidRPr="0089094E" w:rsidRDefault="00AF49DC" w:rsidP="0021619C">
                              <w:pPr>
                                <w:pStyle w:val="TableContent"/>
                                <w:jc w:val="center"/>
                              </w:pPr>
                              <w:proofErr w:type="spellStart"/>
                              <w:r>
                                <w:t>tPad</w:t>
                              </w:r>
                              <w:proofErr w:type="spellEnd"/>
                            </w:p>
                          </w:tc>
                        </w:tr>
                        <w:tr w:rsidR="00AF49DC" w:rsidRPr="0089094E" w:rsidTr="0021619C">
                          <w:trPr>
                            <w:trHeight w:val="72"/>
                          </w:trPr>
                          <w:tc>
                            <w:tcPr>
                              <w:tcW w:w="1526" w:type="dxa"/>
                              <w:vAlign w:val="center"/>
                            </w:tcPr>
                            <w:p w:rsidR="00AF49DC" w:rsidRPr="0089094E" w:rsidRDefault="00AF49DC" w:rsidP="007445BF">
                              <w:pPr>
                                <w:pStyle w:val="TableContent"/>
                              </w:pPr>
                              <w:r w:rsidRPr="0089094E">
                                <w:t>Flipping</w:t>
                              </w:r>
                            </w:p>
                          </w:tc>
                          <w:tc>
                            <w:tcPr>
                              <w:tcW w:w="2947" w:type="dxa"/>
                              <w:vAlign w:val="center"/>
                            </w:tcPr>
                            <w:p w:rsidR="00AF49DC" w:rsidRPr="0089094E" w:rsidRDefault="00AF49DC" w:rsidP="007445BF">
                              <w:pPr>
                                <w:pStyle w:val="TableContent"/>
                              </w:pPr>
                              <w:r>
                                <w:t>Full screen online-search of selected word, and magic-lens color filter.</w:t>
                              </w:r>
                            </w:p>
                          </w:tc>
                          <w:tc>
                            <w:tcPr>
                              <w:tcW w:w="567" w:type="dxa"/>
                              <w:vAlign w:val="center"/>
                            </w:tcPr>
                            <w:p w:rsidR="00AF49DC" w:rsidRPr="0089094E" w:rsidRDefault="00AF49DC" w:rsidP="0021619C">
                              <w:pPr>
                                <w:pStyle w:val="TableContent"/>
                                <w:jc w:val="center"/>
                              </w:pPr>
                              <w:r>
                                <w:t>TT</w:t>
                              </w:r>
                            </w:p>
                          </w:tc>
                        </w:tr>
                        <w:tr w:rsidR="00AF49DC" w:rsidRPr="0089094E" w:rsidTr="0021619C">
                          <w:tc>
                            <w:tcPr>
                              <w:tcW w:w="1526" w:type="dxa"/>
                              <w:vAlign w:val="center"/>
                            </w:tcPr>
                            <w:p w:rsidR="00AF49DC" w:rsidRPr="0089094E" w:rsidRDefault="00AF49DC" w:rsidP="007445BF">
                              <w:pPr>
                                <w:pStyle w:val="TableContent"/>
                              </w:pPr>
                              <w:r w:rsidRPr="0089094E">
                                <w:t>Stacking</w:t>
                              </w:r>
                            </w:p>
                          </w:tc>
                          <w:tc>
                            <w:tcPr>
                              <w:tcW w:w="2947" w:type="dxa"/>
                              <w:vAlign w:val="center"/>
                            </w:tcPr>
                            <w:p w:rsidR="00AF49DC" w:rsidRPr="0089094E" w:rsidRDefault="00AF49DC" w:rsidP="007445BF">
                              <w:pPr>
                                <w:pStyle w:val="TableContent"/>
                              </w:pPr>
                              <w:r>
                                <w:t>Content sharing from bottom device to top device.</w:t>
                              </w:r>
                            </w:p>
                          </w:tc>
                          <w:tc>
                            <w:tcPr>
                              <w:tcW w:w="567" w:type="dxa"/>
                              <w:vAlign w:val="center"/>
                            </w:tcPr>
                            <w:p w:rsidR="00AF49DC" w:rsidRPr="0089094E" w:rsidRDefault="00AF49DC" w:rsidP="0021619C">
                              <w:pPr>
                                <w:pStyle w:val="TableContent"/>
                                <w:keepNext/>
                                <w:jc w:val="center"/>
                              </w:pPr>
                              <w:proofErr w:type="spellStart"/>
                              <w:r>
                                <w:t>tPad</w:t>
                              </w:r>
                              <w:proofErr w:type="spellEnd"/>
                            </w:p>
                          </w:tc>
                        </w:tr>
                      </w:tbl>
                      <w:p w:rsidR="00AF49DC" w:rsidRDefault="00AF49DC"/>
                    </w:txbxContent>
                  </v:textbox>
                </v:shape>
                <v:shape id="Text Box 13" o:spid="_x0000_s1041" type="#_x0000_t202" style="position:absolute;top:33034;width:32251;height:4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AF49DC" w:rsidRPr="001F0C52" w:rsidRDefault="00AF49DC" w:rsidP="0065505F">
                        <w:pPr>
                          <w:pStyle w:val="Beschriftung"/>
                          <w:rPr>
                            <w:noProof/>
                            <w:sz w:val="20"/>
                          </w:rPr>
                        </w:pPr>
                        <w:bookmarkStart w:id="42" w:name="_Ref352503675"/>
                        <w:proofErr w:type="gramStart"/>
                        <w:r>
                          <w:t xml:space="preserve">Table </w:t>
                        </w:r>
                        <w:r>
                          <w:fldChar w:fldCharType="begin"/>
                        </w:r>
                        <w:r>
                          <w:instrText xml:space="preserve"> SEQ Table \* ARABIC </w:instrText>
                        </w:r>
                        <w:r>
                          <w:fldChar w:fldCharType="separate"/>
                        </w:r>
                        <w:r>
                          <w:rPr>
                            <w:noProof/>
                          </w:rPr>
                          <w:t>1</w:t>
                        </w:r>
                        <w:r>
                          <w:fldChar w:fldCharType="end"/>
                        </w:r>
                        <w:bookmarkEnd w:id="42"/>
                        <w:r>
                          <w:t>.</w:t>
                        </w:r>
                        <w:proofErr w:type="gramEnd"/>
                        <w:r>
                          <w:t xml:space="preserve"> </w:t>
                        </w:r>
                        <w:proofErr w:type="gramStart"/>
                        <w:r w:rsidRPr="000463D8">
                          <w:t xml:space="preserve">Mapping between </w:t>
                        </w:r>
                        <w:proofErr w:type="spellStart"/>
                        <w:r w:rsidRPr="000463D8">
                          <w:t>cAR</w:t>
                        </w:r>
                        <w:proofErr w:type="spellEnd"/>
                        <w:r w:rsidRPr="000463D8">
                          <w:t xml:space="preserve"> interaction techniques, active reading features and the prototypes.</w:t>
                        </w:r>
                        <w:proofErr w:type="gramEnd"/>
                        <w:r>
                          <w:t xml:space="preserve"> TT: Tabletop prototype.</w:t>
                        </w:r>
                      </w:p>
                    </w:txbxContent>
                  </v:textbox>
                </v:shape>
                <w10:wrap type="square" anchorx="margin" anchory="margin"/>
              </v:group>
            </w:pict>
          </mc:Fallback>
        </mc:AlternateContent>
      </w:r>
    </w:p>
    <w:p w:rsidR="00C33964" w:rsidRDefault="00452E09" w:rsidP="00C46D0E">
      <w:pPr>
        <w:pStyle w:val="berschrift3"/>
      </w:pPr>
      <w:r>
        <w:t>Off-Contact</w:t>
      </w:r>
    </w:p>
    <w:p w:rsidR="00082410" w:rsidRPr="00082410" w:rsidRDefault="00082410" w:rsidP="00082410">
      <w:r>
        <w:t xml:space="preserve">Off-contact interaction techniques </w:t>
      </w:r>
      <w:r w:rsidR="00916D21">
        <w:t xml:space="preserve">do not require </w:t>
      </w:r>
      <w:r>
        <w:t xml:space="preserve">the </w:t>
      </w:r>
      <w:proofErr w:type="spellStart"/>
      <w:r>
        <w:t>cAR</w:t>
      </w:r>
      <w:proofErr w:type="spellEnd"/>
      <w:r>
        <w:t xml:space="preserve"> device </w:t>
      </w:r>
      <w:r w:rsidR="00916D21">
        <w:t xml:space="preserve">to rest on top of </w:t>
      </w:r>
      <w:r w:rsidR="00A25F46">
        <w:t xml:space="preserve">the augmented object. When not in contact, a </w:t>
      </w:r>
      <w:proofErr w:type="spellStart"/>
      <w:r w:rsidR="00A25F46">
        <w:t>cAR</w:t>
      </w:r>
      <w:proofErr w:type="spellEnd"/>
      <w:r w:rsidR="00A25F46">
        <w:t xml:space="preserve"> device could incorporate any interaction technique for tablets or smartphones. In this section we focus on techniques particular to </w:t>
      </w:r>
      <w:proofErr w:type="spellStart"/>
      <w:r w:rsidR="00A25F46">
        <w:t>cAR</w:t>
      </w:r>
      <w:proofErr w:type="spellEnd"/>
      <w:r w:rsidR="00A25F46">
        <w:t xml:space="preserve"> devices.</w:t>
      </w:r>
    </w:p>
    <w:p w:rsidR="00C33964" w:rsidRDefault="00C33964" w:rsidP="000830AC">
      <w:r>
        <w:t>Flipping</w:t>
      </w:r>
      <w:r w:rsidR="00A25F46">
        <w:t xml:space="preserve"> – A </w:t>
      </w:r>
      <w:proofErr w:type="spellStart"/>
      <w:r w:rsidR="00A25F46">
        <w:t>cAR</w:t>
      </w:r>
      <w:proofErr w:type="spellEnd"/>
      <w:r w:rsidR="00A25F46">
        <w:t xml:space="preserve"> device can be flipped around and have the other side of the screen on top. The device can apply different modifications on the user interface upon flipping like, for example, a 2x zoom, an inverse color filter, a translate feature, or launching a secondary application for  the actual document.</w:t>
      </w:r>
    </w:p>
    <w:p w:rsidR="00C33964" w:rsidRDefault="00C33964" w:rsidP="000830AC">
      <w:r>
        <w:t>Stacking</w:t>
      </w:r>
      <w:r w:rsidR="00A25F46">
        <w:t xml:space="preserve"> </w:t>
      </w:r>
      <w:r w:rsidR="003F2602">
        <w:t>–</w:t>
      </w:r>
      <w:r w:rsidR="00A25F46">
        <w:t xml:space="preserve"> </w:t>
      </w:r>
      <w:r w:rsidR="003F2602">
        <w:t xml:space="preserve">A </w:t>
      </w:r>
      <w:proofErr w:type="spellStart"/>
      <w:r w:rsidR="003F2602">
        <w:t>cAR</w:t>
      </w:r>
      <w:proofErr w:type="spellEnd"/>
      <w:r w:rsidR="003F2602">
        <w:t xml:space="preserve"> device can also be stacked on top of another one. Given that both displays are transparent</w:t>
      </w:r>
      <w:r w:rsidR="00B45E66">
        <w:t>,</w:t>
      </w:r>
      <w:r w:rsidR="003F2602">
        <w:t xml:space="preserve"> the content on both devices </w:t>
      </w:r>
      <w:r w:rsidR="00B45E66">
        <w:t>is</w:t>
      </w:r>
      <w:r w:rsidR="003F2602">
        <w:t xml:space="preserve"> visible at once. A natural usage of </w:t>
      </w:r>
      <w:r w:rsidR="00B45E66">
        <w:t xml:space="preserve">stacking </w:t>
      </w:r>
      <w:r w:rsidR="003F2602">
        <w:t>is content sharing, where digital content created in one device can be pulled up (by the device on top) or pushed down (to the device below).</w:t>
      </w:r>
    </w:p>
    <w:p w:rsidR="00FF6351" w:rsidRDefault="00F755B9" w:rsidP="00F755B9">
      <w:pPr>
        <w:pStyle w:val="berschrift2"/>
      </w:pPr>
      <w:r>
        <w:t>Mapping to Active Reading</w:t>
      </w:r>
    </w:p>
    <w:p w:rsidR="001A2A9B" w:rsidRDefault="00920B41" w:rsidP="0065505F">
      <w:r>
        <w:fldChar w:fldCharType="begin"/>
      </w:r>
      <w:r>
        <w:instrText xml:space="preserve"> REF _Ref351558793 \h </w:instrText>
      </w:r>
      <w:r>
        <w:fldChar w:fldCharType="separate"/>
      </w:r>
      <w:r w:rsidR="004056B8">
        <w:t xml:space="preserve">Figure </w:t>
      </w:r>
      <w:r w:rsidR="004056B8">
        <w:rPr>
          <w:noProof/>
        </w:rPr>
        <w:t>1</w:t>
      </w:r>
      <w:r>
        <w:fldChar w:fldCharType="end"/>
      </w:r>
      <w:r>
        <w:t xml:space="preserve"> (front page) shows </w:t>
      </w:r>
      <w:r w:rsidR="005C645B">
        <w:t>design</w:t>
      </w:r>
      <w:r>
        <w:t xml:space="preserve"> sketches </w:t>
      </w:r>
      <w:commentRangeStart w:id="43"/>
      <w:r w:rsidR="005C645B">
        <w:t>showing</w:t>
      </w:r>
      <w:commentRangeEnd w:id="43"/>
      <w:r w:rsidR="00A7528F">
        <w:rPr>
          <w:rStyle w:val="Kommentarzeichen"/>
        </w:rPr>
        <w:commentReference w:id="43"/>
      </w:r>
      <w:r w:rsidR="005C645B">
        <w:t xml:space="preserve"> </w:t>
      </w:r>
      <w:r>
        <w:t xml:space="preserve">different active reading </w:t>
      </w:r>
      <w:r w:rsidR="005C645B">
        <w:t xml:space="preserve">features and </w:t>
      </w:r>
      <w:r>
        <w:t xml:space="preserve">the </w:t>
      </w:r>
      <w:r w:rsidR="005C645B">
        <w:t xml:space="preserve">supporting </w:t>
      </w:r>
      <w:r>
        <w:t>interaction techniques.</w:t>
      </w:r>
      <w:r w:rsidR="005C645B">
        <w:t xml:space="preserve"> For example, users can add hand-written notes using a stylus </w:t>
      </w:r>
      <w:r w:rsidR="0089094E">
        <w:t>(</w:t>
      </w:r>
      <w:r w:rsidR="005C645B">
        <w:fldChar w:fldCharType="begin"/>
      </w:r>
      <w:r w:rsidR="005C645B">
        <w:instrText xml:space="preserve"> REF _Ref351558793 \h </w:instrText>
      </w:r>
      <w:r w:rsidR="005C645B">
        <w:fldChar w:fldCharType="separate"/>
      </w:r>
      <w:r w:rsidR="004056B8">
        <w:t xml:space="preserve">Figure </w:t>
      </w:r>
      <w:r w:rsidR="004056B8">
        <w:rPr>
          <w:noProof/>
        </w:rPr>
        <w:t>1</w:t>
      </w:r>
      <w:r w:rsidR="005C645B">
        <w:fldChar w:fldCharType="end"/>
      </w:r>
      <w:r w:rsidR="005C645B">
        <w:t>A</w:t>
      </w:r>
      <w:r w:rsidR="0089094E">
        <w:t>), access a color version of an image by tapping on the “Figure X” text on the document (</w:t>
      </w:r>
      <w:r w:rsidR="0089094E">
        <w:fldChar w:fldCharType="begin"/>
      </w:r>
      <w:r w:rsidR="0089094E">
        <w:instrText xml:space="preserve"> REF _Ref351558793 \h </w:instrText>
      </w:r>
      <w:r w:rsidR="0089094E">
        <w:fldChar w:fldCharType="separate"/>
      </w:r>
      <w:r w:rsidR="004056B8">
        <w:t xml:space="preserve">Figure </w:t>
      </w:r>
      <w:r w:rsidR="004056B8">
        <w:rPr>
          <w:noProof/>
        </w:rPr>
        <w:t>1</w:t>
      </w:r>
      <w:r w:rsidR="0089094E">
        <w:fldChar w:fldCharType="end"/>
      </w:r>
      <w:r w:rsidR="0089094E">
        <w:t>B), perform an online search on a selected word by simply flipping the device (</w:t>
      </w:r>
      <w:r w:rsidR="0089094E">
        <w:fldChar w:fldCharType="begin"/>
      </w:r>
      <w:r w:rsidR="0089094E">
        <w:instrText xml:space="preserve"> REF _Ref351558793 \h </w:instrText>
      </w:r>
      <w:r w:rsidR="0089094E">
        <w:fldChar w:fldCharType="separate"/>
      </w:r>
      <w:r w:rsidR="004056B8">
        <w:t xml:space="preserve">Figure </w:t>
      </w:r>
      <w:r w:rsidR="004056B8">
        <w:rPr>
          <w:noProof/>
        </w:rPr>
        <w:t>1</w:t>
      </w:r>
      <w:r w:rsidR="0089094E">
        <w:fldChar w:fldCharType="end"/>
      </w:r>
      <w:r w:rsidR="0089094E">
        <w:t>C), and share content by stacking one device on top of the other (</w:t>
      </w:r>
      <w:r w:rsidR="0089094E">
        <w:fldChar w:fldCharType="begin"/>
      </w:r>
      <w:r w:rsidR="0089094E">
        <w:instrText xml:space="preserve"> REF _Ref351558793 \h </w:instrText>
      </w:r>
      <w:r w:rsidR="0089094E">
        <w:fldChar w:fldCharType="separate"/>
      </w:r>
      <w:r w:rsidR="004056B8">
        <w:t xml:space="preserve">Figure </w:t>
      </w:r>
      <w:r w:rsidR="004056B8">
        <w:rPr>
          <w:noProof/>
        </w:rPr>
        <w:t>1</w:t>
      </w:r>
      <w:r w:rsidR="0089094E">
        <w:fldChar w:fldCharType="end"/>
      </w:r>
      <w:r w:rsidR="0089094E">
        <w:t>D).</w:t>
      </w:r>
      <w:r w:rsidR="0021619C">
        <w:t xml:space="preserve"> </w:t>
      </w:r>
      <w:r w:rsidR="001A2A9B">
        <w:fldChar w:fldCharType="begin"/>
      </w:r>
      <w:r w:rsidR="001A2A9B">
        <w:instrText xml:space="preserve"> REF _Ref352503675 \h </w:instrText>
      </w:r>
      <w:r w:rsidR="001A2A9B">
        <w:fldChar w:fldCharType="separate"/>
      </w:r>
      <w:r w:rsidR="004056B8">
        <w:t xml:space="preserve">Table </w:t>
      </w:r>
      <w:r w:rsidR="004056B8">
        <w:rPr>
          <w:noProof/>
        </w:rPr>
        <w:t>1</w:t>
      </w:r>
      <w:r w:rsidR="001A2A9B">
        <w:fldChar w:fldCharType="end"/>
      </w:r>
      <w:r w:rsidR="001A2A9B">
        <w:t xml:space="preserve"> shows the complete set of mappings</w:t>
      </w:r>
      <w:r w:rsidR="0021619C">
        <w:t xml:space="preserve"> between interaction techniques,</w:t>
      </w:r>
      <w:r w:rsidR="00B45E66">
        <w:t xml:space="preserve"> and</w:t>
      </w:r>
      <w:r w:rsidR="0021619C">
        <w:t xml:space="preserve"> active reading features.</w:t>
      </w:r>
      <w:r w:rsidR="00D22A4E">
        <w:t xml:space="preserve"> </w:t>
      </w:r>
    </w:p>
    <w:p w:rsidR="00565AE3" w:rsidRDefault="009928BD" w:rsidP="00565AE3">
      <w:pPr>
        <w:pStyle w:val="berschrift2"/>
      </w:pPr>
      <w:r>
        <w:t>Implementation Requirements</w:t>
      </w:r>
    </w:p>
    <w:p w:rsidR="00D22A4E" w:rsidRPr="00D22A4E" w:rsidRDefault="00D22A4E" w:rsidP="00D22A4E">
      <w:r>
        <w:t xml:space="preserve">In order to implement the proposed interaction techniques and thus build a </w:t>
      </w:r>
      <w:proofErr w:type="spellStart"/>
      <w:r>
        <w:t>cAR</w:t>
      </w:r>
      <w:proofErr w:type="spellEnd"/>
      <w:r>
        <w:t xml:space="preserve"> application to support active reading, an implementation should fulfill the following technical requirements:</w:t>
      </w:r>
    </w:p>
    <w:p w:rsidR="00F24E02" w:rsidRDefault="00D22A4E" w:rsidP="00920B41">
      <w:r w:rsidRPr="001E0CDB">
        <w:rPr>
          <w:b/>
        </w:rPr>
        <w:t>RQ1</w:t>
      </w:r>
      <w:r>
        <w:t xml:space="preserve"> –</w:t>
      </w:r>
      <w:r w:rsidR="00920B41">
        <w:t xml:space="preserve"> </w:t>
      </w:r>
      <w:r w:rsidR="00E51D2E">
        <w:t>Registration</w:t>
      </w:r>
      <w:r>
        <w:t xml:space="preserve">: a </w:t>
      </w:r>
      <w:proofErr w:type="spellStart"/>
      <w:r>
        <w:t>cAR</w:t>
      </w:r>
      <w:proofErr w:type="spellEnd"/>
      <w:r>
        <w:t xml:space="preserve"> device should identify the object upon which it rests, and determine its position and orientation in relation to such object. For example, document id, page number, x, y, and theta.</w:t>
      </w:r>
    </w:p>
    <w:p w:rsidR="00E51D2E" w:rsidRDefault="00D22A4E" w:rsidP="00920B41">
      <w:r w:rsidRPr="001E0CDB">
        <w:rPr>
          <w:b/>
        </w:rPr>
        <w:t>RQ2</w:t>
      </w:r>
      <w:r>
        <w:t xml:space="preserve"> –</w:t>
      </w:r>
      <w:r w:rsidR="00920B41">
        <w:t xml:space="preserve"> </w:t>
      </w:r>
      <w:r w:rsidR="003D3CA6">
        <w:t>Touch</w:t>
      </w:r>
      <w:r>
        <w:t xml:space="preserve"> </w:t>
      </w:r>
      <w:r w:rsidR="00E51D2E">
        <w:t xml:space="preserve">and Pen </w:t>
      </w:r>
      <w:r>
        <w:t>I</w:t>
      </w:r>
      <w:r w:rsidR="003D3CA6">
        <w:t>nput</w:t>
      </w:r>
      <w:r>
        <w:t xml:space="preserve">: a </w:t>
      </w:r>
      <w:proofErr w:type="spellStart"/>
      <w:r>
        <w:t>cAR</w:t>
      </w:r>
      <w:proofErr w:type="spellEnd"/>
      <w:r>
        <w:t xml:space="preserve"> device should allow users to interact with digital content via to</w:t>
      </w:r>
      <w:r w:rsidR="00FA7642">
        <w:t>uch (for coarse interactions like pushing buttons or accessing content) and pen (for fine interactions like scribbling text).</w:t>
      </w:r>
    </w:p>
    <w:p w:rsidR="00E51D2E" w:rsidRDefault="00920B41" w:rsidP="00920B41">
      <w:r w:rsidRPr="001E0CDB">
        <w:rPr>
          <w:b/>
        </w:rPr>
        <w:t>RQ3</w:t>
      </w:r>
      <w:r w:rsidR="00D22A4E">
        <w:t xml:space="preserve"> –</w:t>
      </w:r>
      <w:r>
        <w:t xml:space="preserve"> </w:t>
      </w:r>
      <w:r w:rsidR="00E51D2E">
        <w:t>Dual</w:t>
      </w:r>
      <w:r w:rsidR="00D22A4E">
        <w:t xml:space="preserve"> </w:t>
      </w:r>
      <w:r w:rsidR="00E51D2E">
        <w:t>Side</w:t>
      </w:r>
      <w:r w:rsidR="00D22A4E">
        <w:t xml:space="preserve"> Interaction:</w:t>
      </w:r>
      <w:r w:rsidR="00FA7642">
        <w:t xml:space="preserve"> a </w:t>
      </w:r>
      <w:proofErr w:type="spellStart"/>
      <w:r w:rsidR="00FA7642">
        <w:t>cAR</w:t>
      </w:r>
      <w:proofErr w:type="spellEnd"/>
      <w:r w:rsidR="00FA7642">
        <w:t xml:space="preserve"> device can flip over, </w:t>
      </w:r>
      <w:r w:rsidR="00012E09">
        <w:t>thus i</w:t>
      </w:r>
      <w:r w:rsidR="00FA7642">
        <w:t xml:space="preserve">nteraction should happen on either side of the screen. </w:t>
      </w:r>
    </w:p>
    <w:p w:rsidR="00B45E66" w:rsidRDefault="00D22A4E" w:rsidP="00920B41">
      <w:r w:rsidRPr="001E0CDB">
        <w:rPr>
          <w:b/>
        </w:rPr>
        <w:t>RQ4</w:t>
      </w:r>
      <w:r>
        <w:t xml:space="preserve"> – </w:t>
      </w:r>
      <w:r w:rsidR="00E51D2E">
        <w:t>Device</w:t>
      </w:r>
      <w:r>
        <w:t xml:space="preserve"> </w:t>
      </w:r>
      <w:r w:rsidR="00E51D2E">
        <w:t xml:space="preserve">Integration: </w:t>
      </w:r>
      <w:proofErr w:type="spellStart"/>
      <w:r w:rsidR="00FA7642">
        <w:t>cAR</w:t>
      </w:r>
      <w:proofErr w:type="spellEnd"/>
      <w:r w:rsidR="00FA7642">
        <w:t xml:space="preserve"> devices should be able to identify one another when stacked, and seamlessly integrate for content sharing purposes.</w:t>
      </w:r>
    </w:p>
    <w:p w:rsidR="00E51D2E" w:rsidRDefault="00D22A4E" w:rsidP="00920B41">
      <w:r w:rsidRPr="001E0CDB">
        <w:rPr>
          <w:b/>
        </w:rPr>
        <w:t>RQ5</w:t>
      </w:r>
      <w:r>
        <w:t xml:space="preserve"> –</w:t>
      </w:r>
      <w:r w:rsidR="00920B41">
        <w:t xml:space="preserve"> </w:t>
      </w:r>
      <w:r w:rsidR="00E23462">
        <w:t>Object</w:t>
      </w:r>
      <w:r>
        <w:t xml:space="preserve"> </w:t>
      </w:r>
      <w:r w:rsidR="00E23462">
        <w:t>M</w:t>
      </w:r>
      <w:r w:rsidR="00E51D2E">
        <w:t xml:space="preserve">odel: </w:t>
      </w:r>
      <w:r w:rsidR="00FA7642">
        <w:t xml:space="preserve">An object model for the augmented object should exist, containing </w:t>
      </w:r>
      <w:r w:rsidR="00E51D2E">
        <w:t>meta-data</w:t>
      </w:r>
      <w:r w:rsidR="00FA7642">
        <w:t xml:space="preserve"> for the </w:t>
      </w:r>
      <w:proofErr w:type="spellStart"/>
      <w:r w:rsidR="00FA7642">
        <w:t>cAR</w:t>
      </w:r>
      <w:proofErr w:type="spellEnd"/>
      <w:r w:rsidR="00FA7642">
        <w:t xml:space="preserve"> device to interpret its current location (frame of reference, orientation, and contents). </w:t>
      </w:r>
    </w:p>
    <w:p w:rsidR="00452E09" w:rsidRDefault="00452E09" w:rsidP="00452E09">
      <w:pPr>
        <w:pStyle w:val="berschrift1"/>
      </w:pPr>
      <w:r>
        <w:t>Tabletop Prototype</w:t>
      </w:r>
    </w:p>
    <w:p w:rsidR="00565AE3" w:rsidRDefault="00F42D9A" w:rsidP="00565AE3">
      <w:r>
        <w:t xml:space="preserve">We built a tabletop prototype in order to </w:t>
      </w:r>
      <w:r w:rsidR="00565AE3">
        <w:t xml:space="preserve">support the design process by allowing for faster prototyping and testing of design </w:t>
      </w:r>
      <w:r w:rsidR="00B45E66">
        <w:t xml:space="preserve">alternatives </w:t>
      </w:r>
      <w:r w:rsidR="00565AE3">
        <w:t>without the technological limitations of a high-fidelity prototype.</w:t>
      </w:r>
    </w:p>
    <w:p w:rsidR="00565AE3" w:rsidRDefault="00565AE3" w:rsidP="00565AE3">
      <w:r>
        <w:t xml:space="preserve">Conceptually, the physical </w:t>
      </w:r>
      <w:r w:rsidR="00B45E66">
        <w:t>documents</w:t>
      </w:r>
      <w:r>
        <w:t xml:space="preserve"> (books or </w:t>
      </w:r>
      <w:r w:rsidR="00F42D9A">
        <w:t>sheets of paper</w:t>
      </w:r>
      <w:r>
        <w:t xml:space="preserve">) are substituted with the interactive surface of the tabletop </w:t>
      </w:r>
      <w:r w:rsidR="00B45E66">
        <w:t>which</w:t>
      </w:r>
      <w:r>
        <w:t xml:space="preserve"> also provides touch input capabilities</w:t>
      </w:r>
      <w:r w:rsidR="00B545C0">
        <w:t xml:space="preserve"> (RQ2)</w:t>
      </w:r>
      <w:r>
        <w:t xml:space="preserve">. The </w:t>
      </w:r>
      <w:proofErr w:type="spellStart"/>
      <w:r>
        <w:t>cAR</w:t>
      </w:r>
      <w:proofErr w:type="spellEnd"/>
      <w:r>
        <w:t xml:space="preserve"> device itself is simulated by a </w:t>
      </w:r>
      <w:r w:rsidR="00F42D9A">
        <w:t xml:space="preserve">transparent </w:t>
      </w:r>
      <w:r>
        <w:t xml:space="preserve">tangible </w:t>
      </w:r>
      <w:r w:rsidR="00F42D9A">
        <w:t>(</w:t>
      </w:r>
      <w:r w:rsidR="00B545C0">
        <w:t>acrylic</w:t>
      </w:r>
      <w:r w:rsidR="00F42D9A">
        <w:t xml:space="preserve"> glass) </w:t>
      </w:r>
      <w:r>
        <w:t>that is spatially tracked on the tabletop</w:t>
      </w:r>
      <w:r w:rsidR="00F42D9A">
        <w:t xml:space="preserve"> via </w:t>
      </w:r>
      <w:proofErr w:type="spellStart"/>
      <w:r w:rsidR="00F42D9A">
        <w:t>fiducial</w:t>
      </w:r>
      <w:proofErr w:type="spellEnd"/>
      <w:r w:rsidR="00F42D9A">
        <w:t xml:space="preserve"> markers</w:t>
      </w:r>
      <w:r w:rsidR="00B545C0">
        <w:t xml:space="preserve"> (RQ1)</w:t>
      </w:r>
      <w:r>
        <w:t>.</w:t>
      </w:r>
      <w:r w:rsidR="00B545C0">
        <w:t xml:space="preserve"> By flipping the device, the tabletop recognizes a different marker located on the flipped side of the </w:t>
      </w:r>
      <w:del w:id="44" w:author="Wolfgang Büschel" w:date="2013-04-03T17:21:00Z">
        <w:r w:rsidR="00B545C0" w:rsidDel="00840FA2">
          <w:delText xml:space="preserve">acrylic </w:delText>
        </w:r>
      </w:del>
      <w:ins w:id="45" w:author="Wolfgang Büschel" w:date="2013-04-03T17:21:00Z">
        <w:r w:rsidR="00840FA2">
          <w:t xml:space="preserve">tangible </w:t>
        </w:r>
      </w:ins>
      <w:r w:rsidR="00B545C0">
        <w:t>and linked to the same physical device (RQ3).</w:t>
      </w:r>
      <w:r w:rsidR="00B45E66">
        <w:t xml:space="preserve"> A</w:t>
      </w:r>
      <w:r w:rsidR="0090587A">
        <w:t xml:space="preserve"> document viewer shows the augmented document, aligns the created content according the actual page, and extracts the words use</w:t>
      </w:r>
      <w:bookmarkStart w:id="46" w:name="_GoBack"/>
      <w:bookmarkEnd w:id="46"/>
      <w:r w:rsidR="0090587A">
        <w:t>rs tap on for further interaction (RQ5).</w:t>
      </w:r>
      <w:del w:id="47" w:author="Wolfgang Büschel" w:date="2013-04-03T17:25:00Z">
        <w:r w:rsidR="0090587A" w:rsidDel="00840FA2">
          <w:delText xml:space="preserve"> </w:delText>
        </w:r>
      </w:del>
      <w:moveFromRangeStart w:id="48" w:author="Wolfgang Büschel" w:date="2013-04-03T17:27:00Z" w:name="move352773398"/>
      <w:moveFrom w:id="49" w:author="Wolfgang Büschel" w:date="2013-04-03T17:27:00Z">
        <w:r w:rsidR="00B45E66" w:rsidDel="00840FA2">
          <w:t>Finally, t</w:t>
        </w:r>
        <w:r w:rsidR="0090587A" w:rsidDel="00840FA2">
          <w:t>his prototype does</w:t>
        </w:r>
        <w:r w:rsidR="00B45E66" w:rsidDel="00840FA2">
          <w:t xml:space="preserve"> not support device integration (</w:t>
        </w:r>
        <w:r w:rsidR="0090587A" w:rsidRPr="0090587A" w:rsidDel="00840FA2">
          <w:rPr>
            <w:i/>
          </w:rPr>
          <w:t>stacking</w:t>
        </w:r>
        <w:r w:rsidR="0090587A" w:rsidDel="00840FA2">
          <w:t xml:space="preserve"> </w:t>
        </w:r>
        <w:r w:rsidR="00B45E66" w:rsidDel="00840FA2">
          <w:t xml:space="preserve">- </w:t>
        </w:r>
        <w:r w:rsidR="0090587A" w:rsidDel="00840FA2">
          <w:t>RQ4).</w:t>
        </w:r>
      </w:moveFrom>
      <w:moveFromRangeEnd w:id="48"/>
    </w:p>
    <w:p w:rsidR="0010496F" w:rsidRDefault="0010496F" w:rsidP="0010496F">
      <w:r>
        <w:t xml:space="preserve">We render an image of a blank page, overlaid by a rich-text document, to simulate real paper. References or figures in the document are linked to other media, including videos. The UI for the simulated device is shown at the </w:t>
      </w:r>
      <w:r w:rsidR="00310257">
        <w:t xml:space="preserve">location and </w:t>
      </w:r>
      <w:r>
        <w:t>orientation of the tangible, giving the impression of a translucent display that can be moved freely on top of a document.</w:t>
      </w:r>
    </w:p>
    <w:p w:rsidR="0010496F" w:rsidRDefault="00E1609C" w:rsidP="0010496F">
      <w:r>
        <w:rPr>
          <w:noProof/>
          <w:lang w:val="de-DE" w:eastAsia="de-DE"/>
        </w:rPr>
        <w:lastRenderedPageBreak/>
        <mc:AlternateContent>
          <mc:Choice Requires="wpg">
            <w:drawing>
              <wp:anchor distT="0" distB="0" distL="114300" distR="114300" simplePos="0" relativeHeight="251685376" behindDoc="0" locked="0" layoutInCell="1" allowOverlap="1" wp14:anchorId="5EA6D652" wp14:editId="4178FA94">
                <wp:simplePos x="0" y="0"/>
                <wp:positionH relativeFrom="margin">
                  <wp:align>left</wp:align>
                </wp:positionH>
                <wp:positionV relativeFrom="margin">
                  <wp:align>top</wp:align>
                </wp:positionV>
                <wp:extent cx="3053715" cy="2779395"/>
                <wp:effectExtent l="0" t="0" r="0" b="1905"/>
                <wp:wrapSquare wrapText="bothSides"/>
                <wp:docPr id="12" name="Group 12"/>
                <wp:cNvGraphicFramePr/>
                <a:graphic xmlns:a="http://schemas.openxmlformats.org/drawingml/2006/main">
                  <a:graphicData uri="http://schemas.microsoft.com/office/word/2010/wordprocessingGroup">
                    <wpg:wgp>
                      <wpg:cNvGrpSpPr/>
                      <wpg:grpSpPr>
                        <a:xfrm>
                          <a:off x="0" y="0"/>
                          <a:ext cx="3053715" cy="2779917"/>
                          <a:chOff x="0" y="3925"/>
                          <a:chExt cx="3053751" cy="2775785"/>
                        </a:xfrm>
                      </wpg:grpSpPr>
                      <wps:wsp>
                        <wps:cNvPr id="7" name="Text Box 7"/>
                        <wps:cNvSpPr txBox="1"/>
                        <wps:spPr>
                          <a:xfrm>
                            <a:off x="0" y="2233788"/>
                            <a:ext cx="3053751" cy="545922"/>
                          </a:xfrm>
                          <a:prstGeom prst="rect">
                            <a:avLst/>
                          </a:prstGeom>
                          <a:solidFill>
                            <a:prstClr val="white"/>
                          </a:solidFill>
                          <a:ln>
                            <a:noFill/>
                          </a:ln>
                          <a:effectLst/>
                        </wps:spPr>
                        <wps:txbx>
                          <w:txbxContent>
                            <w:p w:rsidR="00AF49DC" w:rsidRPr="00536AF1" w:rsidRDefault="00AF49DC" w:rsidP="00D0741E">
                              <w:pPr>
                                <w:pStyle w:val="Beschriftung"/>
                                <w:rPr>
                                  <w:sz w:val="20"/>
                                </w:rPr>
                              </w:pPr>
                              <w:bookmarkStart w:id="50" w:name="_Ref352497363"/>
                              <w:proofErr w:type="gramStart"/>
                              <w:r>
                                <w:t xml:space="preserve">Figure </w:t>
                              </w:r>
                              <w:r>
                                <w:fldChar w:fldCharType="begin"/>
                              </w:r>
                              <w:r>
                                <w:instrText xml:space="preserve"> SEQ Figure \* ARABIC </w:instrText>
                              </w:r>
                              <w:r>
                                <w:fldChar w:fldCharType="separate"/>
                              </w:r>
                              <w:r>
                                <w:rPr>
                                  <w:noProof/>
                                </w:rPr>
                                <w:t>5</w:t>
                              </w:r>
                              <w:r>
                                <w:fldChar w:fldCharType="end"/>
                              </w:r>
                              <w:bookmarkEnd w:id="50"/>
                              <w:r>
                                <w:t>.</w:t>
                              </w:r>
                              <w:proofErr w:type="gramEnd"/>
                              <w:r>
                                <w:t xml:space="preserve"> A </w:t>
                              </w:r>
                              <w:proofErr w:type="spellStart"/>
                              <w:r>
                                <w:t>cAR</w:t>
                              </w:r>
                              <w:proofErr w:type="spellEnd"/>
                              <w:r>
                                <w:t xml:space="preserve"> tabletop prototype: A) highlights and scribbles, B) online-search of selected content, C) inversion magic lens when flipping without selection,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 name="Picture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3925"/>
                            <a:ext cx="3053751" cy="2295402"/>
                          </a:xfrm>
                          <a:prstGeom prst="rect">
                            <a:avLst/>
                          </a:prstGeom>
                          <a:noFill/>
                          <a:ln>
                            <a:noFill/>
                          </a:ln>
                        </pic:spPr>
                      </pic:pic>
                    </wpg:wgp>
                  </a:graphicData>
                </a:graphic>
                <wp14:sizeRelV relativeFrom="margin">
                  <wp14:pctHeight>0</wp14:pctHeight>
                </wp14:sizeRelV>
              </wp:anchor>
            </w:drawing>
          </mc:Choice>
          <mc:Fallback>
            <w:pict>
              <v:group id="Group 12" o:spid="_x0000_s1042" style="position:absolute;left:0;text-align:left;margin-left:0;margin-top:0;width:240.45pt;height:218.85pt;z-index:251685376;mso-position-horizontal:left;mso-position-horizontal-relative:margin;mso-position-vertical:top;mso-position-vertical-relative:margin;mso-height-relative:margin" coordorigin=",39" coordsize="30537,27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">
                <v:shape id="Text Box 7" o:spid="_x0000_s1043" type="#_x0000_t202" style="position:absolute;top:22337;width:30537;height:5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AF49DC" w:rsidRPr="00536AF1" w:rsidRDefault="00AF49DC" w:rsidP="00D0741E">
                        <w:pPr>
                          <w:pStyle w:val="Beschriftung"/>
                          <w:rPr>
                            <w:sz w:val="20"/>
                          </w:rPr>
                        </w:pPr>
                        <w:bookmarkStart w:id="54" w:name="_Ref352497363"/>
                        <w:proofErr w:type="gramStart"/>
                        <w:r>
                          <w:t xml:space="preserve">Figure </w:t>
                        </w:r>
                        <w:r>
                          <w:fldChar w:fldCharType="begin"/>
                        </w:r>
                        <w:r>
                          <w:instrText xml:space="preserve"> SEQ Figure \* ARABIC </w:instrText>
                        </w:r>
                        <w:r>
                          <w:fldChar w:fldCharType="separate"/>
                        </w:r>
                        <w:r>
                          <w:rPr>
                            <w:noProof/>
                          </w:rPr>
                          <w:t>5</w:t>
                        </w:r>
                        <w:r>
                          <w:fldChar w:fldCharType="end"/>
                        </w:r>
                        <w:bookmarkEnd w:id="54"/>
                        <w:r>
                          <w:t>.</w:t>
                        </w:r>
                        <w:proofErr w:type="gramEnd"/>
                        <w:r>
                          <w:t xml:space="preserve"> A </w:t>
                        </w:r>
                        <w:proofErr w:type="spellStart"/>
                        <w:r>
                          <w:t>cAR</w:t>
                        </w:r>
                        <w:proofErr w:type="spellEnd"/>
                        <w:r>
                          <w:t xml:space="preserve"> tabletop prototype: A) highlights and scribbles, B) online-search of selected content, C) inversion magic lens when flipping without selection, and D) pen input.</w:t>
                        </w:r>
                      </w:p>
                    </w:txbxContent>
                  </v:textbox>
                </v:shape>
                <v:shape id="Picture 5" o:spid="_x0000_s1044" type="#_x0000_t75" style="position:absolute;top:39;width:30537;height:2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ibnAAAAA2gAAAA8AAABkcnMvZG93bnJldi54bWxEj82qwjAUhPeC7xCO4E5TBUWqUapwwStu&#10;rj/g8tAcm2JzUpqo9e2NINzlMDPfMItVayvxoMaXjhWMhgkI4tzpkgsFp+PPYAbCB2SNlWNS8CIP&#10;q2W3s8BUuyf/0eMQChEh7FNUYEKoUyl9bsiiH7qaOHpX11gMUTaF1A0+I9xWcpwkU2mx5LhgsKaN&#10;ofx2uFsF9dlkLM92dx/Tryyy/XY9mV2U6vfabA4iUBv+w9/2ViuYwOdKvAFy+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KyJucAAAADaAAAADwAAAAAAAAAAAAAAAACfAgAA&#10;ZHJzL2Rvd25yZXYueG1sUEsFBgAAAAAEAAQA9wAAAIwDAAAAAA==&#10;">
                  <v:imagedata r:id="rId19" o:title=""/>
                  <v:path arrowok="t"/>
                </v:shape>
                <w10:wrap type="square" anchorx="margin" anchory="margin"/>
              </v:group>
            </w:pict>
          </mc:Fallback>
        </mc:AlternateContent>
      </w:r>
      <w:moveFromRangeStart w:id="51" w:author="Wolfgang Büschel" w:date="2013-04-03T17:23:00Z" w:name="move352773162"/>
      <w:moveFrom w:id="52" w:author="Wolfgang Büschel" w:date="2013-04-03T17:23:00Z">
        <w:r w:rsidR="0010496F" w:rsidDel="00840FA2">
          <w:fldChar w:fldCharType="begin"/>
        </w:r>
        <w:r w:rsidR="0010496F" w:rsidDel="00840FA2">
          <w:instrText xml:space="preserve"> REF _Ref352497363 \h </w:instrText>
        </w:r>
      </w:moveFrom>
      <w:del w:id="53" w:author="Wolfgang Büschel" w:date="2013-04-03T17:23:00Z"/>
      <w:moveFrom w:id="54" w:author="Wolfgang Büschel" w:date="2013-04-03T17:23:00Z">
        <w:r w:rsidR="0010496F" w:rsidDel="00840FA2">
          <w:fldChar w:fldCharType="separate"/>
        </w:r>
        <w:r w:rsidR="004056B8" w:rsidDel="00840FA2">
          <w:t xml:space="preserve">Figure </w:t>
        </w:r>
        <w:r w:rsidR="004056B8" w:rsidDel="00840FA2">
          <w:rPr>
            <w:noProof/>
          </w:rPr>
          <w:t>5</w:t>
        </w:r>
        <w:r w:rsidR="0010496F" w:rsidDel="00840FA2">
          <w:fldChar w:fldCharType="end"/>
        </w:r>
        <w:r w:rsidR="0010496F" w:rsidDel="00840FA2">
          <w:t xml:space="preserve"> shows the tabletop prototyp</w:t>
        </w:r>
        <w:r w:rsidR="00093C96" w:rsidDel="00840FA2">
          <w:t xml:space="preserve">e. In its final iteration, the </w:t>
        </w:r>
        <w:r w:rsidR="0010496F" w:rsidDel="00840FA2">
          <w:t>prototype supports touch and pen input with an IR pen (</w:t>
        </w:r>
        <w:r w:rsidR="0010496F" w:rsidDel="00840FA2">
          <w:fldChar w:fldCharType="begin"/>
        </w:r>
        <w:r w:rsidR="0010496F" w:rsidDel="00840FA2">
          <w:instrText xml:space="preserve"> REF _Ref352497363 \h </w:instrText>
        </w:r>
      </w:moveFrom>
      <w:del w:id="55" w:author="Wolfgang Büschel" w:date="2013-04-03T17:23:00Z"/>
      <w:moveFrom w:id="56" w:author="Wolfgang Büschel" w:date="2013-04-03T17:23:00Z">
        <w:r w:rsidR="0010496F" w:rsidDel="00840FA2">
          <w:fldChar w:fldCharType="separate"/>
        </w:r>
        <w:r w:rsidR="004056B8" w:rsidDel="00840FA2">
          <w:t xml:space="preserve">Figure </w:t>
        </w:r>
        <w:r w:rsidR="004056B8" w:rsidDel="00840FA2">
          <w:rPr>
            <w:noProof/>
          </w:rPr>
          <w:t>5</w:t>
        </w:r>
        <w:r w:rsidR="0010496F" w:rsidDel="00840FA2">
          <w:fldChar w:fldCharType="end"/>
        </w:r>
        <w:r w:rsidR="0010496F" w:rsidDel="00840FA2">
          <w:t>C-D). We implemented the following features: the user can write free-hand annotations or highlight text (</w:t>
        </w:r>
        <w:r w:rsidR="0010496F" w:rsidDel="00840FA2">
          <w:fldChar w:fldCharType="begin"/>
        </w:r>
        <w:r w:rsidR="0010496F" w:rsidDel="00840FA2">
          <w:instrText xml:space="preserve"> REF _Ref352497363 \h </w:instrText>
        </w:r>
      </w:moveFrom>
      <w:del w:id="57" w:author="Wolfgang Büschel" w:date="2013-04-03T17:23:00Z"/>
      <w:moveFrom w:id="58" w:author="Wolfgang Büschel" w:date="2013-04-03T17:23:00Z">
        <w:r w:rsidR="0010496F" w:rsidDel="00840FA2">
          <w:fldChar w:fldCharType="separate"/>
        </w:r>
        <w:r w:rsidR="004056B8" w:rsidDel="00840FA2">
          <w:t xml:space="preserve">Figure </w:t>
        </w:r>
        <w:r w:rsidR="004056B8" w:rsidDel="00840FA2">
          <w:rPr>
            <w:noProof/>
          </w:rPr>
          <w:t>5</w:t>
        </w:r>
        <w:r w:rsidR="0010496F" w:rsidDel="00840FA2">
          <w:fldChar w:fldCharType="end"/>
        </w:r>
        <w:r w:rsidR="0010496F" w:rsidDel="00840FA2">
          <w:t>A), tap on figures to show an overlay with additional information, e.g., a video, or tap on references to show the corresponding bibliographic entry. Additionally, by flipping the display after selecting a word, users can switch to a browser view showing an online encyclopedia’s entry for the word (</w:t>
        </w:r>
        <w:r w:rsidR="0010496F" w:rsidDel="00840FA2">
          <w:fldChar w:fldCharType="begin"/>
        </w:r>
        <w:r w:rsidR="0010496F" w:rsidDel="00840FA2">
          <w:instrText xml:space="preserve"> REF _Ref352497363 \h </w:instrText>
        </w:r>
      </w:moveFrom>
      <w:del w:id="59" w:author="Wolfgang Büschel" w:date="2013-04-03T17:23:00Z"/>
      <w:moveFrom w:id="60" w:author="Wolfgang Büschel" w:date="2013-04-03T17:23:00Z">
        <w:r w:rsidR="0010496F" w:rsidDel="00840FA2">
          <w:fldChar w:fldCharType="separate"/>
        </w:r>
        <w:r w:rsidR="004056B8" w:rsidDel="00840FA2">
          <w:t xml:space="preserve">Figure </w:t>
        </w:r>
        <w:r w:rsidR="004056B8" w:rsidDel="00840FA2">
          <w:rPr>
            <w:noProof/>
          </w:rPr>
          <w:t>5</w:t>
        </w:r>
        <w:r w:rsidR="0010496F" w:rsidDel="00840FA2">
          <w:fldChar w:fldCharType="end"/>
        </w:r>
        <w:r w:rsidR="0010496F" w:rsidDel="00840FA2">
          <w:t>B). If nothing is selected, a color-inverted view is shown, illustrating of how content can be presented through different adaptations (</w:t>
        </w:r>
        <w:r w:rsidR="0010496F" w:rsidDel="00840FA2">
          <w:fldChar w:fldCharType="begin"/>
        </w:r>
        <w:r w:rsidR="0010496F" w:rsidDel="00840FA2">
          <w:instrText xml:space="preserve"> REF _Ref352497363 \h </w:instrText>
        </w:r>
      </w:moveFrom>
      <w:del w:id="61" w:author="Wolfgang Büschel" w:date="2013-04-03T17:23:00Z"/>
      <w:moveFrom w:id="62" w:author="Wolfgang Büschel" w:date="2013-04-03T17:23:00Z">
        <w:r w:rsidR="0010496F" w:rsidDel="00840FA2">
          <w:fldChar w:fldCharType="separate"/>
        </w:r>
        <w:r w:rsidR="004056B8" w:rsidDel="00840FA2">
          <w:t xml:space="preserve">Figure </w:t>
        </w:r>
        <w:r w:rsidR="004056B8" w:rsidDel="00840FA2">
          <w:rPr>
            <w:noProof/>
          </w:rPr>
          <w:t>5</w:t>
        </w:r>
        <w:r w:rsidR="0010496F" w:rsidDel="00840FA2">
          <w:fldChar w:fldCharType="end"/>
        </w:r>
        <w:r w:rsidR="0010496F" w:rsidDel="00840FA2">
          <w:t>C).</w:t>
        </w:r>
      </w:moveFrom>
      <w:moveFromRangeEnd w:id="51"/>
    </w:p>
    <w:p w:rsidR="00565AE3" w:rsidRDefault="00565AE3" w:rsidP="00565AE3">
      <w:pPr>
        <w:pStyle w:val="berschrift2"/>
      </w:pPr>
      <w:r>
        <w:t>Implementation</w:t>
      </w:r>
    </w:p>
    <w:p w:rsidR="00840FA2" w:rsidRDefault="00093C96" w:rsidP="00565AE3">
      <w:pPr>
        <w:rPr>
          <w:ins w:id="63" w:author="Wolfgang Büschel" w:date="2013-04-03T17:23:00Z"/>
        </w:rPr>
      </w:pPr>
      <w:r>
        <w:t xml:space="preserve">We implemented the </w:t>
      </w:r>
      <w:r w:rsidR="00565AE3">
        <w:t>prototype on a Samsung SUR40</w:t>
      </w:r>
      <w:r>
        <w:t xml:space="preserve"> tabletop</w:t>
      </w:r>
      <w:r w:rsidR="00565AE3">
        <w:t>.</w:t>
      </w:r>
      <w:r w:rsidR="00F42D9A">
        <w:t xml:space="preserve"> We attached Microsoft </w:t>
      </w:r>
      <w:proofErr w:type="spellStart"/>
      <w:r w:rsidR="00F42D9A">
        <w:t>ByteTags</w:t>
      </w:r>
      <w:proofErr w:type="spellEnd"/>
      <w:r w:rsidR="00565AE3">
        <w:t xml:space="preserve"> to a 7” acrylic glass</w:t>
      </w:r>
      <w:r>
        <w:t xml:space="preserve"> mockup device</w:t>
      </w:r>
      <w:del w:id="64" w:author="Wolfgang Büschel" w:date="2013-04-04T15:15:00Z">
        <w:r w:rsidR="00565AE3" w:rsidDel="005C07E1">
          <w:delText xml:space="preserve">. </w:delText>
        </w:r>
        <w:r w:rsidDel="005C07E1">
          <w:delText>W</w:delText>
        </w:r>
        <w:r w:rsidR="00565AE3" w:rsidDel="005C07E1">
          <w:delText xml:space="preserve">e </w:delText>
        </w:r>
        <w:r w:rsidR="007624E7" w:rsidDel="005C07E1">
          <w:delText>create transparent ByteTags</w:delText>
        </w:r>
      </w:del>
      <w:r w:rsidR="007624E7">
        <w:t xml:space="preserve"> using </w:t>
      </w:r>
      <w:r w:rsidR="00565AE3">
        <w:t>IR reflective foil</w:t>
      </w:r>
      <w:r>
        <w:t xml:space="preserve"> to minimize their obtrusiveness</w:t>
      </w:r>
      <w:r w:rsidR="00565AE3">
        <w:t>.</w:t>
      </w:r>
    </w:p>
    <w:moveToRangeStart w:id="65" w:author="Wolfgang Büschel" w:date="2013-04-03T17:23:00Z" w:name="move352773162"/>
    <w:p w:rsidR="00565AE3" w:rsidRDefault="00840FA2" w:rsidP="00565AE3">
      <w:moveTo w:id="66" w:author="Wolfgang Büschel" w:date="2013-04-03T17:23:00Z">
        <w:r>
          <w:fldChar w:fldCharType="begin"/>
        </w:r>
        <w:r>
          <w:instrText xml:space="preserve"> REF _Ref352497363 \h </w:instrText>
        </w:r>
      </w:moveTo>
      <w:moveTo w:id="67" w:author="Wolfgang Büschel" w:date="2013-04-03T17:23:00Z">
        <w:r>
          <w:fldChar w:fldCharType="separate"/>
        </w:r>
        <w:r>
          <w:t xml:space="preserve">Figure </w:t>
        </w:r>
        <w:r>
          <w:rPr>
            <w:noProof/>
          </w:rPr>
          <w:t>5</w:t>
        </w:r>
        <w:r>
          <w:fldChar w:fldCharType="end"/>
        </w:r>
        <w:r>
          <w:t xml:space="preserve"> shows th</w:t>
        </w:r>
      </w:moveTo>
      <w:ins w:id="68" w:author="Wolfgang Büschel" w:date="2013-04-03T17:24:00Z">
        <w:r>
          <w:t>is</w:t>
        </w:r>
      </w:ins>
      <w:moveTo w:id="69" w:author="Wolfgang Büschel" w:date="2013-04-03T17:23:00Z">
        <w:del w:id="70" w:author="Wolfgang Büschel" w:date="2013-04-03T17:24:00Z">
          <w:r w:rsidDel="00840FA2">
            <w:delText>e</w:delText>
          </w:r>
        </w:del>
        <w:r>
          <w:t xml:space="preserve"> tabletop prototype. In its final iteration, the prototype supports touch and pen input with an IR pen (</w:t>
        </w:r>
        <w:r>
          <w:fldChar w:fldCharType="begin"/>
        </w:r>
        <w:r>
          <w:instrText xml:space="preserve"> REF _Ref352497363 \h </w:instrText>
        </w:r>
      </w:moveTo>
      <w:moveTo w:id="71" w:author="Wolfgang Büschel" w:date="2013-04-03T17:23:00Z">
        <w:r>
          <w:fldChar w:fldCharType="separate"/>
        </w:r>
        <w:r>
          <w:t xml:space="preserve">Figure </w:t>
        </w:r>
        <w:r>
          <w:rPr>
            <w:noProof/>
          </w:rPr>
          <w:t>5</w:t>
        </w:r>
        <w:r>
          <w:fldChar w:fldCharType="end"/>
        </w:r>
        <w:r>
          <w:t>C-D). We implemented the following features: the user can write free-hand annotations or highlight text (</w:t>
        </w:r>
        <w:r>
          <w:fldChar w:fldCharType="begin"/>
        </w:r>
        <w:r>
          <w:instrText xml:space="preserve"> REF _Ref352497363 \h </w:instrText>
        </w:r>
      </w:moveTo>
      <w:moveTo w:id="72" w:author="Wolfgang Büschel" w:date="2013-04-03T17:23:00Z">
        <w:r>
          <w:fldChar w:fldCharType="separate"/>
        </w:r>
        <w:r>
          <w:t xml:space="preserve">Figure </w:t>
        </w:r>
        <w:r>
          <w:rPr>
            <w:noProof/>
          </w:rPr>
          <w:t>5</w:t>
        </w:r>
        <w:r>
          <w:fldChar w:fldCharType="end"/>
        </w:r>
        <w:r>
          <w:t>A), tap on figures to show an overlay with additional information, e.g., a video, or tap on references to show the corresponding bibliographic entry. Additionally, by flipping the display after selecting a word, users can switch to a browser view showing an online encyclopedia’s entry for the word (</w:t>
        </w:r>
        <w:r>
          <w:fldChar w:fldCharType="begin"/>
        </w:r>
        <w:r>
          <w:instrText xml:space="preserve"> REF _Ref352497363 \h </w:instrText>
        </w:r>
      </w:moveTo>
      <w:moveTo w:id="73" w:author="Wolfgang Büschel" w:date="2013-04-03T17:23:00Z">
        <w:r>
          <w:fldChar w:fldCharType="separate"/>
        </w:r>
        <w:r>
          <w:t xml:space="preserve">Figure </w:t>
        </w:r>
        <w:r>
          <w:rPr>
            <w:noProof/>
          </w:rPr>
          <w:t>5</w:t>
        </w:r>
        <w:r>
          <w:fldChar w:fldCharType="end"/>
        </w:r>
        <w:r>
          <w:t>B). If nothing is selected, a color-inverted view is shown, illustrating of how content can be presented through different adaptations (</w:t>
        </w:r>
        <w:r>
          <w:fldChar w:fldCharType="begin"/>
        </w:r>
        <w:r>
          <w:instrText xml:space="preserve"> REF _Ref352497363 \h </w:instrText>
        </w:r>
      </w:moveTo>
      <w:moveTo w:id="74" w:author="Wolfgang Büschel" w:date="2013-04-03T17:23:00Z">
        <w:r>
          <w:fldChar w:fldCharType="separate"/>
        </w:r>
        <w:r>
          <w:t xml:space="preserve">Figure </w:t>
        </w:r>
        <w:r>
          <w:rPr>
            <w:noProof/>
          </w:rPr>
          <w:t>5</w:t>
        </w:r>
        <w:r>
          <w:fldChar w:fldCharType="end"/>
        </w:r>
        <w:r>
          <w:t>C).</w:t>
        </w:r>
      </w:moveTo>
      <w:moveToRangeEnd w:id="65"/>
      <w:del w:id="75" w:author="Wolfgang Büschel" w:date="2013-04-03T17:23:00Z">
        <w:r w:rsidR="00565AE3" w:rsidDel="00840FA2">
          <w:delText xml:space="preserve"> </w:delText>
        </w:r>
      </w:del>
    </w:p>
    <w:p w:rsidR="003B6EC5" w:rsidRDefault="003B6EC5" w:rsidP="00E1609C">
      <w:pPr>
        <w:pStyle w:val="berschrift3"/>
      </w:pPr>
      <w:r>
        <w:t>Limitations</w:t>
      </w:r>
    </w:p>
    <w:p w:rsidR="003B6EC5" w:rsidRPr="003B6EC5" w:rsidRDefault="00840FA2" w:rsidP="003B6EC5">
      <w:ins w:id="76" w:author="Wolfgang Büschel" w:date="2013-04-03T17:29:00Z">
        <w:r>
          <w:t>While this prototype is well suited for rapid prototyping and a first, hands-on experience, it also has several restrictions</w:t>
        </w:r>
      </w:ins>
      <w:ins w:id="77" w:author="Wolfgang Büschel" w:date="2013-04-03T17:30:00Z">
        <w:r>
          <w:t>:</w:t>
        </w:r>
      </w:ins>
      <w:ins w:id="78" w:author="Wolfgang Büschel" w:date="2013-04-03T17:29:00Z">
        <w:r>
          <w:t xml:space="preserve"> </w:t>
        </w:r>
      </w:ins>
      <w:r w:rsidR="003B6EC5">
        <w:t>A natural limitation of this prototype</w:t>
      </w:r>
      <w:r w:rsidR="00E1609C">
        <w:t xml:space="preserve"> is</w:t>
      </w:r>
      <w:r w:rsidR="003B6EC5">
        <w:t xml:space="preserve"> </w:t>
      </w:r>
      <w:r w:rsidR="00093C96">
        <w:t xml:space="preserve">not </w:t>
      </w:r>
      <w:r w:rsidR="00E1609C">
        <w:t>being able to show</w:t>
      </w:r>
      <w:r w:rsidR="003B6EC5">
        <w:t xml:space="preserve"> the user interface when </w:t>
      </w:r>
      <w:r w:rsidR="00093C96">
        <w:t xml:space="preserve">the device </w:t>
      </w:r>
      <w:r w:rsidR="003B6EC5">
        <w:t xml:space="preserve">is not </w:t>
      </w:r>
      <w:r w:rsidR="00E1609C">
        <w:t>placed</w:t>
      </w:r>
      <w:r w:rsidR="003B6EC5">
        <w:t xml:space="preserve"> on the tabletop.</w:t>
      </w:r>
      <w:r w:rsidR="00E1609C">
        <w:t xml:space="preserve"> Moreover, it </w:t>
      </w:r>
      <w:ins w:id="79" w:author="Wolfgang Büschel" w:date="2013-04-03T17:26:00Z">
        <w:r>
          <w:t xml:space="preserve">cannot accurately </w:t>
        </w:r>
      </w:ins>
      <w:del w:id="80" w:author="Wolfgang Büschel" w:date="2013-04-03T17:26:00Z">
        <w:r w:rsidR="00093C96" w:rsidDel="00840FA2">
          <w:delText>cannot</w:delText>
        </w:r>
      </w:del>
      <w:ins w:id="81" w:author="Wolfgang Büschel" w:date="2013-04-03T17:26:00Z">
        <w:r>
          <w:t xml:space="preserve">simulate the </w:t>
        </w:r>
      </w:ins>
      <w:proofErr w:type="spellStart"/>
      <w:ins w:id="82" w:author="Wolfgang Büschel" w:date="2013-04-03T17:27:00Z">
        <w:r>
          <w:t>haptics</w:t>
        </w:r>
      </w:ins>
      <w:proofErr w:type="spellEnd"/>
      <w:ins w:id="83" w:author="Wolfgang Büschel" w:date="2013-04-03T17:26:00Z">
        <w:r>
          <w:t xml:space="preserve"> of working with real paper</w:t>
        </w:r>
      </w:ins>
      <w:ins w:id="84" w:author="Wolfgang Büschel" w:date="2013-04-03T17:27:00Z">
        <w:r>
          <w:t xml:space="preserve">. </w:t>
        </w:r>
      </w:ins>
      <w:moveToRangeStart w:id="85" w:author="Wolfgang Büschel" w:date="2013-04-03T17:27:00Z" w:name="move352773398"/>
      <w:moveTo w:id="86" w:author="Wolfgang Büschel" w:date="2013-04-03T17:27:00Z">
        <w:del w:id="87" w:author="Wolfgang Büschel" w:date="2013-04-03T17:28:00Z">
          <w:r w:rsidDel="00840FA2">
            <w:delText>Finally, this prototype does not support device integration (</w:delText>
          </w:r>
          <w:r w:rsidRPr="0090587A" w:rsidDel="00840FA2">
            <w:rPr>
              <w:i/>
            </w:rPr>
            <w:delText>stacking</w:delText>
          </w:r>
          <w:r w:rsidDel="00840FA2">
            <w:delText xml:space="preserve"> - RQ4)</w:delText>
          </w:r>
        </w:del>
        <w:del w:id="88" w:author="Wolfgang Büschel" w:date="2013-04-03T17:27:00Z">
          <w:r w:rsidDel="00840FA2">
            <w:delText>.</w:delText>
          </w:r>
        </w:del>
      </w:moveTo>
      <w:moveToRangeEnd w:id="85"/>
      <w:del w:id="89" w:author="Wolfgang Büschel" w:date="2013-04-03T17:27:00Z">
        <w:r w:rsidR="00093C96" w:rsidDel="00840FA2">
          <w:delText xml:space="preserve"> handle</w:delText>
        </w:r>
        <w:r w:rsidR="003B6EC5" w:rsidDel="00840FA2">
          <w:delText xml:space="preserve"> stacked devices </w:delText>
        </w:r>
      </w:del>
      <w:del w:id="90" w:author="Wolfgang Büschel" w:date="2013-04-03T17:28:00Z">
        <w:r w:rsidR="003B6EC5" w:rsidDel="00840FA2">
          <w:delText>given that the ByteTag</w:delText>
        </w:r>
        <w:r w:rsidR="00093C96" w:rsidDel="00840FA2">
          <w:delText>s</w:delText>
        </w:r>
        <w:r w:rsidR="003B6EC5" w:rsidDel="00840FA2">
          <w:delText xml:space="preserve"> become too difuse for the tabletop to recognize them. </w:delText>
        </w:r>
      </w:del>
      <w:r w:rsidR="00E1609C">
        <w:t xml:space="preserve">Furthermore, </w:t>
      </w:r>
      <w:ins w:id="91" w:author="Wolfgang Büschel" w:date="2013-04-04T14:59:00Z">
        <w:r w:rsidR="00BA3DAB">
          <w:t xml:space="preserve">the tabletop introduces technical limitations, </w:t>
        </w:r>
      </w:ins>
      <w:ins w:id="92" w:author="Wolfgang Büschel" w:date="2013-04-04T15:01:00Z">
        <w:r w:rsidR="00BA3DAB">
          <w:t xml:space="preserve">like </w:t>
        </w:r>
      </w:ins>
      <w:ins w:id="93" w:author="Wolfgang Büschel" w:date="2013-04-04T14:59:00Z">
        <w:r w:rsidR="00BA3DAB">
          <w:t xml:space="preserve">not allowing </w:t>
        </w:r>
      </w:ins>
      <w:ins w:id="94" w:author="Wolfgang Büschel" w:date="2013-04-04T15:01:00Z">
        <w:r w:rsidR="00BA3DAB">
          <w:t xml:space="preserve">for </w:t>
        </w:r>
      </w:ins>
      <w:ins w:id="95" w:author="Wolfgang Büschel" w:date="2013-04-04T14:59:00Z">
        <w:r w:rsidR="00BA3DAB">
          <w:t>quick manipulat</w:t>
        </w:r>
      </w:ins>
      <w:ins w:id="96" w:author="Wolfgang Büschel" w:date="2013-04-04T15:01:00Z">
        <w:r w:rsidR="00BA3DAB">
          <w:t>i</w:t>
        </w:r>
      </w:ins>
      <w:ins w:id="97" w:author="Wolfgang Büschel" w:date="2013-04-04T14:59:00Z">
        <w:r w:rsidR="00BA3DAB">
          <w:t xml:space="preserve">ons of the </w:t>
        </w:r>
      </w:ins>
      <w:ins w:id="98" w:author="Wolfgang Büschel" w:date="2013-04-04T15:01:00Z">
        <w:r w:rsidR="00BA3DAB">
          <w:t>tangible.</w:t>
        </w:r>
      </w:ins>
      <w:del w:id="99" w:author="Wolfgang Büschel" w:date="2013-04-04T15:01:00Z">
        <w:r w:rsidR="00E1609C" w:rsidDel="00BA3DAB">
          <w:delText>quick manipulations of the tangible (translations and rotations) make the fiducial un</w:delText>
        </w:r>
      </w:del>
      <w:del w:id="100" w:author="Wolfgang Büschel" w:date="2013-04-04T14:58:00Z">
        <w:r w:rsidR="00E1609C" w:rsidDel="00F41AFB">
          <w:delText>-</w:delText>
        </w:r>
      </w:del>
      <w:del w:id="101" w:author="Wolfgang Büschel" w:date="2013-04-04T15:01:00Z">
        <w:r w:rsidR="00E1609C" w:rsidDel="00BA3DAB">
          <w:delText>readable</w:delText>
        </w:r>
      </w:del>
      <w:del w:id="102" w:author="Wolfgang Büschel" w:date="2013-04-03T17:28:00Z">
        <w:r w:rsidR="00E1609C" w:rsidDel="00840FA2">
          <w:delText xml:space="preserve"> by the tabletop </w:delText>
        </w:r>
      </w:del>
      <w:del w:id="103" w:author="Wolfgang Büschel" w:date="2013-04-04T15:01:00Z">
        <w:r w:rsidR="00E1609C" w:rsidDel="00BA3DAB">
          <w:delText>during the movement, thus hiding the cAR device’s interface until the movement stops.</w:delText>
        </w:r>
      </w:del>
      <w:ins w:id="104" w:author="Wolfgang Büschel" w:date="2013-04-03T17:28:00Z">
        <w:r>
          <w:t xml:space="preserve"> Finally, </w:t>
        </w:r>
      </w:ins>
      <w:ins w:id="105" w:author="Wolfgang Büschel" w:date="2013-04-04T15:01:00Z">
        <w:r w:rsidR="00BA3DAB">
          <w:t xml:space="preserve">in its current implementation, </w:t>
        </w:r>
      </w:ins>
      <w:ins w:id="106" w:author="Wolfgang Büschel" w:date="2013-04-03T17:28:00Z">
        <w:r>
          <w:t>this prototype does not support device integration (</w:t>
        </w:r>
        <w:r w:rsidRPr="0090587A">
          <w:rPr>
            <w:i/>
          </w:rPr>
          <w:t>stacking</w:t>
        </w:r>
        <w:r w:rsidR="00BA3DAB">
          <w:t xml:space="preserve"> - RQ4)</w:t>
        </w:r>
      </w:ins>
      <w:ins w:id="107" w:author="Wolfgang Büschel" w:date="2013-04-04T15:06:00Z">
        <w:r w:rsidR="00170AB7">
          <w:t xml:space="preserve"> or shaking</w:t>
        </w:r>
      </w:ins>
      <w:ins w:id="108" w:author="Wolfgang Büschel" w:date="2013-04-03T17:28:00Z">
        <w:r>
          <w:t>.</w:t>
        </w:r>
      </w:ins>
    </w:p>
    <w:p w:rsidR="00565AE3" w:rsidRDefault="00565AE3" w:rsidP="00565AE3">
      <w:pPr>
        <w:pStyle w:val="berschrift2"/>
      </w:pPr>
      <w:r>
        <w:t>User Feedback</w:t>
      </w:r>
    </w:p>
    <w:p w:rsidR="00565AE3" w:rsidRDefault="00565AE3" w:rsidP="00565AE3">
      <w:r>
        <w:t xml:space="preserve">We used the prototype </w:t>
      </w:r>
      <w:r w:rsidR="005565CB">
        <w:t>to gather</w:t>
      </w:r>
      <w:ins w:id="109" w:author="Wolfgang Büschel" w:date="2013-04-04T14:56:00Z">
        <w:r w:rsidR="00F41AFB">
          <w:t xml:space="preserve"> early</w:t>
        </w:r>
      </w:ins>
      <w:r>
        <w:t xml:space="preserve"> user feedback. </w:t>
      </w:r>
      <w:r w:rsidR="00A57EF0">
        <w:t>E</w:t>
      </w:r>
      <w:r>
        <w:t xml:space="preserve">ight </w:t>
      </w:r>
      <w:r w:rsidR="005565CB">
        <w:t>users</w:t>
      </w:r>
      <w:r>
        <w:t xml:space="preserve"> not involved in this project (6 male, 2 female, on average 28 years old)</w:t>
      </w:r>
      <w:r w:rsidR="00A57EF0">
        <w:t xml:space="preserve"> participated</w:t>
      </w:r>
      <w:r>
        <w:t>. Af</w:t>
      </w:r>
      <w:r w:rsidR="00A57EF0">
        <w:t>ter introducing participants to active r</w:t>
      </w:r>
      <w:r>
        <w:t>eading an</w:t>
      </w:r>
      <w:r w:rsidR="00A57EF0">
        <w:t>d the background of the project they had the chance to try out the prototype. T</w:t>
      </w:r>
      <w:r>
        <w:t xml:space="preserve">he session </w:t>
      </w:r>
      <w:r w:rsidR="005565CB">
        <w:t>consisted</w:t>
      </w:r>
      <w:r>
        <w:t xml:space="preserve"> of a semi-structured interview</w:t>
      </w:r>
      <w:ins w:id="110" w:author="Wolfgang Büschel" w:date="2013-04-04T14:40:00Z">
        <w:r w:rsidR="00AF49DC">
          <w:t xml:space="preserve"> </w:t>
        </w:r>
      </w:ins>
      <w:ins w:id="111" w:author="Wolfgang Büschel" w:date="2013-04-04T15:04:00Z">
        <w:r w:rsidR="000653D5">
          <w:t xml:space="preserve">of </w:t>
        </w:r>
      </w:ins>
      <w:ins w:id="112" w:author="Wolfgang Büschel" w:date="2013-04-04T15:05:00Z">
        <w:r w:rsidR="000653D5">
          <w:t xml:space="preserve">about 30 </w:t>
        </w:r>
        <w:r w:rsidR="000653D5">
          <w:lastRenderedPageBreak/>
          <w:t xml:space="preserve">minutes </w:t>
        </w:r>
      </w:ins>
      <w:ins w:id="113" w:author="Wolfgang Büschel" w:date="2013-04-04T14:40:00Z">
        <w:r w:rsidR="00AF49DC">
          <w:t>during which the participants were able to explore the prototype, guided by the interviewer.</w:t>
        </w:r>
      </w:ins>
      <w:del w:id="114" w:author="Wolfgang Büschel" w:date="2013-04-04T14:38:00Z">
        <w:r w:rsidR="00A57EF0" w:rsidDel="00AF49DC">
          <w:delText>.</w:delText>
        </w:r>
      </w:del>
    </w:p>
    <w:p w:rsidR="00291014" w:rsidRDefault="00291014" w:rsidP="00291014">
      <w:pPr>
        <w:pStyle w:val="berschrift3"/>
      </w:pPr>
      <w:proofErr w:type="spellStart"/>
      <w:proofErr w:type="gramStart"/>
      <w:r>
        <w:t>cAR</w:t>
      </w:r>
      <w:proofErr w:type="spellEnd"/>
      <w:proofErr w:type="gramEnd"/>
      <w:r>
        <w:t xml:space="preserve"> and Interaction Techniques</w:t>
      </w:r>
    </w:p>
    <w:p w:rsidR="00D21D2B" w:rsidRDefault="00D21D2B" w:rsidP="00565AE3">
      <w:r>
        <w:t xml:space="preserve">In general users appreciated the </w:t>
      </w:r>
      <w:proofErr w:type="spellStart"/>
      <w:r>
        <w:t>cAR</w:t>
      </w:r>
      <w:proofErr w:type="spellEnd"/>
      <w:r>
        <w:t xml:space="preserve"> concept and its applicability to active reading</w:t>
      </w:r>
      <w:r w:rsidR="00683D04">
        <w:t xml:space="preserve"> situations.</w:t>
      </w:r>
      <w:r w:rsidR="00DE2145">
        <w:t xml:space="preserve"> </w:t>
      </w:r>
      <w:r w:rsidR="00683D04">
        <w:t>P</w:t>
      </w:r>
      <w:r w:rsidR="00DE2145">
        <w:t>articularly</w:t>
      </w:r>
      <w:r w:rsidR="00683D04">
        <w:t>,</w:t>
      </w:r>
      <w:r w:rsidR="00DE2145">
        <w:t xml:space="preserve"> </w:t>
      </w:r>
      <w:r w:rsidR="00683D04">
        <w:t xml:space="preserve">users highlighted the access </w:t>
      </w:r>
      <w:r w:rsidR="00291014">
        <w:t>to information</w:t>
      </w:r>
      <w:r w:rsidR="00DE2145">
        <w:t xml:space="preserve"> not already included in the text (e.g. video or color images, or online content)</w:t>
      </w:r>
      <w:r w:rsidR="00683D04">
        <w:t>, and potential availability of highlights and annotations in digital format later on. S</w:t>
      </w:r>
      <w:r>
        <w:t xml:space="preserve">ome users </w:t>
      </w:r>
      <w:r w:rsidR="00683D04">
        <w:t>indicated</w:t>
      </w:r>
      <w:r w:rsidR="00DE2145">
        <w:t xml:space="preserve"> it would be better suited for books </w:t>
      </w:r>
      <w:r>
        <w:t xml:space="preserve">(rather than </w:t>
      </w:r>
      <w:r w:rsidR="00DE2145">
        <w:t>for short documents</w:t>
      </w:r>
      <w:r w:rsidR="00683D04">
        <w:t>) and for situations where a table is available.</w:t>
      </w:r>
    </w:p>
    <w:p w:rsidR="001B6F6D" w:rsidRDefault="00F37248" w:rsidP="002D735B">
      <w:r>
        <w:t xml:space="preserve">Users understood the functioning of the </w:t>
      </w:r>
      <w:r w:rsidRPr="00F37248">
        <w:rPr>
          <w:i/>
        </w:rPr>
        <w:t>translation</w:t>
      </w:r>
      <w:r>
        <w:t xml:space="preserve">, </w:t>
      </w:r>
      <w:proofErr w:type="spellStart"/>
      <w:r w:rsidRPr="00F37248">
        <w:rPr>
          <w:i/>
        </w:rPr>
        <w:t>rota</w:t>
      </w:r>
      <w:r w:rsidR="00291014">
        <w:rPr>
          <w:i/>
        </w:rPr>
        <w:t>-</w:t>
      </w:r>
      <w:r w:rsidRPr="00F37248">
        <w:rPr>
          <w:i/>
        </w:rPr>
        <w:t>tion</w:t>
      </w:r>
      <w:proofErr w:type="spellEnd"/>
      <w:r>
        <w:t xml:space="preserve">, </w:t>
      </w:r>
      <w:r w:rsidRPr="00F37248">
        <w:rPr>
          <w:i/>
        </w:rPr>
        <w:t>direct pointing</w:t>
      </w:r>
      <w:r>
        <w:t xml:space="preserve">, and </w:t>
      </w:r>
      <w:r w:rsidRPr="00F37248">
        <w:rPr>
          <w:i/>
        </w:rPr>
        <w:t>anchoring</w:t>
      </w:r>
      <w:r>
        <w:t xml:space="preserve"> interaction techniques, and their effects </w:t>
      </w:r>
      <w:r w:rsidR="00291014">
        <w:t xml:space="preserve">on the </w:t>
      </w:r>
      <w:r>
        <w:t>content</w:t>
      </w:r>
      <w:r w:rsidR="00093C96">
        <w:t>s</w:t>
      </w:r>
      <w:r>
        <w:t xml:space="preserve"> on the device (e.g. menus) and on the virtual layer (e.g. scribbles and notes).</w:t>
      </w:r>
      <w:r w:rsidR="00D21D2B">
        <w:t xml:space="preserve"> Similarly, users appreciated the possibilities offered by c</w:t>
      </w:r>
      <w:r>
        <w:t xml:space="preserve">ontent </w:t>
      </w:r>
      <w:proofErr w:type="spellStart"/>
      <w:r w:rsidRPr="00F37248">
        <w:rPr>
          <w:i/>
        </w:rPr>
        <w:t>extrac</w:t>
      </w:r>
      <w:r w:rsidR="00291014">
        <w:rPr>
          <w:i/>
        </w:rPr>
        <w:t>-</w:t>
      </w:r>
      <w:r w:rsidRPr="00F37248">
        <w:rPr>
          <w:i/>
        </w:rPr>
        <w:t>tion</w:t>
      </w:r>
      <w:proofErr w:type="spellEnd"/>
      <w:r w:rsidR="00D21D2B">
        <w:t xml:space="preserve">, and suggested novel </w:t>
      </w:r>
      <w:r w:rsidR="00291014">
        <w:t xml:space="preserve">usages </w:t>
      </w:r>
      <w:r w:rsidR="00D21D2B">
        <w:t xml:space="preserve">like translation and </w:t>
      </w:r>
      <w:r w:rsidR="00291014">
        <w:t xml:space="preserve">social media </w:t>
      </w:r>
      <w:r w:rsidR="00D21D2B">
        <w:t>sharing.</w:t>
      </w:r>
      <w:r w:rsidR="00413E01">
        <w:t xml:space="preserve"> </w:t>
      </w:r>
      <w:r w:rsidR="00D21D2B">
        <w:t>On the other hand,</w:t>
      </w:r>
      <w:ins w:id="115" w:author="Wolfgang Büschel" w:date="2013-04-04T15:11:00Z">
        <w:r w:rsidR="00485DCB">
          <w:t xml:space="preserve"> </w:t>
        </w:r>
      </w:ins>
      <w:del w:id="116" w:author="Wolfgang Büschel" w:date="2013-04-04T15:11:00Z">
        <w:r w:rsidR="00D21D2B" w:rsidDel="00485DCB">
          <w:delText xml:space="preserve"> </w:delText>
        </w:r>
      </w:del>
      <w:del w:id="117" w:author="Wolfgang Büschel" w:date="2013-04-04T15:09:00Z">
        <w:r w:rsidR="00D21D2B" w:rsidRPr="00D21D2B" w:rsidDel="00485DCB">
          <w:rPr>
            <w:i/>
          </w:rPr>
          <w:delText>shaking</w:delText>
        </w:r>
        <w:r w:rsidR="00D21D2B" w:rsidDel="00485DCB">
          <w:delText xml:space="preserve"> and </w:delText>
        </w:r>
      </w:del>
      <w:r w:rsidR="00D21D2B" w:rsidRPr="00D21D2B">
        <w:rPr>
          <w:i/>
        </w:rPr>
        <w:t>flipping</w:t>
      </w:r>
      <w:r w:rsidR="00D21D2B">
        <w:t xml:space="preserve"> </w:t>
      </w:r>
      <w:r w:rsidR="006836F3">
        <w:t>re</w:t>
      </w:r>
      <w:del w:id="118" w:author="Wolfgang Büschel" w:date="2013-04-04T15:09:00Z">
        <w:r w:rsidR="00ED5D05" w:rsidDel="00485DCB">
          <w:delText>-</w:delText>
        </w:r>
      </w:del>
      <w:r w:rsidR="006836F3">
        <w:t xml:space="preserve">ceived mixed reactions. </w:t>
      </w:r>
      <w:del w:id="119" w:author="Wolfgang Büschel" w:date="2013-04-04T15:11:00Z">
        <w:r w:rsidR="006836F3" w:rsidDel="00485DCB">
          <w:delText>S</w:delText>
        </w:r>
        <w:r w:rsidR="00D21D2B" w:rsidDel="00485DCB">
          <w:delText xml:space="preserve">haking was considered </w:delText>
        </w:r>
        <w:r w:rsidR="006836F3" w:rsidDel="00485DCB">
          <w:delText>inconve</w:delText>
        </w:r>
      </w:del>
      <w:del w:id="120" w:author="Wolfgang Büschel" w:date="2013-04-04T15:10:00Z">
        <w:r w:rsidR="00ED5D05" w:rsidDel="00485DCB">
          <w:delText>-</w:delText>
        </w:r>
      </w:del>
      <w:del w:id="121" w:author="Wolfgang Büschel" w:date="2013-04-04T15:11:00Z">
        <w:r w:rsidR="006836F3" w:rsidDel="00485DCB">
          <w:delText>nient especially when the device rests on the augmented object. Flipping</w:delText>
        </w:r>
      </w:del>
      <w:ins w:id="122" w:author="Wolfgang Büschel" w:date="2013-04-04T15:11:00Z">
        <w:r w:rsidR="00485DCB">
          <w:t>It</w:t>
        </w:r>
      </w:ins>
      <w:r w:rsidR="006836F3">
        <w:t xml:space="preserve"> was perceived to be unintuitive, laborious and too complicated</w:t>
      </w:r>
      <w:ins w:id="123" w:author="Wolfgang Büschel" w:date="2013-04-03T17:34:00Z">
        <w:r w:rsidR="00721E99">
          <w:t xml:space="preserve"> by six of the participants</w:t>
        </w:r>
      </w:ins>
      <w:r w:rsidR="006836F3">
        <w:t xml:space="preserve"> – something the form factor (poor ergonomics) and limitations of the prototype influenced.</w:t>
      </w:r>
    </w:p>
    <w:p w:rsidR="00565AE3" w:rsidRDefault="006836F3" w:rsidP="00565AE3">
      <w:pPr>
        <w:pStyle w:val="berschrift3"/>
      </w:pPr>
      <w:r>
        <w:t>Active Reading Support</w:t>
      </w:r>
    </w:p>
    <w:p w:rsidR="00E1609C" w:rsidRDefault="00E1609C" w:rsidP="00E1609C">
      <w:r>
        <w:t xml:space="preserve">Feedback was mixed for both highlighting and annotating: For </w:t>
      </w:r>
      <w:del w:id="124" w:author="Wolfgang Büschel" w:date="2013-04-04T14:46:00Z">
        <w:r w:rsidDel="00AF49DC">
          <w:delText xml:space="preserve">some </w:delText>
        </w:r>
      </w:del>
      <w:ins w:id="125" w:author="Wolfgang Büschel" w:date="2013-04-04T14:46:00Z">
        <w:r w:rsidR="00AF49DC">
          <w:t xml:space="preserve">three </w:t>
        </w:r>
      </w:ins>
      <w:r>
        <w:t xml:space="preserve">participants, these are the most important features of the prototype, while </w:t>
      </w:r>
      <w:del w:id="126" w:author="Wolfgang Büschel" w:date="2013-04-04T14:46:00Z">
        <w:r w:rsidDel="00AF49DC">
          <w:delText xml:space="preserve">others </w:delText>
        </w:r>
      </w:del>
      <w:ins w:id="127" w:author="Wolfgang Büschel" w:date="2013-04-04T14:46:00Z">
        <w:r w:rsidR="00AF49DC">
          <w:t xml:space="preserve">the rest </w:t>
        </w:r>
      </w:ins>
      <w:r>
        <w:t>do</w:t>
      </w:r>
      <w:ins w:id="128" w:author="Wolfgang Büschel" w:date="2013-04-04T14:46:00Z">
        <w:r w:rsidR="00AF49DC">
          <w:t>es</w:t>
        </w:r>
      </w:ins>
      <w:r>
        <w:t xml:space="preserve"> not see an advantage of combining digital annotations with physical, printed </w:t>
      </w:r>
      <w:proofErr w:type="spellStart"/>
      <w:r>
        <w:t>docu-ments</w:t>
      </w:r>
      <w:proofErr w:type="spellEnd"/>
      <w:ins w:id="129" w:author="Wolfgang Büschel" w:date="2013-04-04T14:47:00Z">
        <w:r w:rsidR="00AF49DC">
          <w:t xml:space="preserve"> or </w:t>
        </w:r>
      </w:ins>
      <w:del w:id="130" w:author="Wolfgang Büschel" w:date="2013-04-04T14:47:00Z">
        <w:r w:rsidDel="00AF49DC">
          <w:delText xml:space="preserve">. Moreover, some users </w:delText>
        </w:r>
      </w:del>
      <w:r>
        <w:t>preferr</w:t>
      </w:r>
      <w:ins w:id="131" w:author="Wolfgang Büschel" w:date="2013-04-04T14:47:00Z">
        <w:r w:rsidR="00AF49DC">
          <w:t>ed</w:t>
        </w:r>
      </w:ins>
      <w:del w:id="132" w:author="Wolfgang Büschel" w:date="2013-04-04T14:47:00Z">
        <w:r w:rsidDel="00AF49DC">
          <w:delText>ed</w:delText>
        </w:r>
      </w:del>
      <w:r>
        <w:t xml:space="preserve"> techniques similar to PDF readers like word-based marking and comment boxes</w:t>
      </w:r>
      <w:del w:id="133" w:author="Wolfgang Büschel" w:date="2013-04-04T14:48:00Z">
        <w:r w:rsidDel="00AF49DC">
          <w:delText>, while others opted for</w:delText>
        </w:r>
      </w:del>
      <w:ins w:id="134" w:author="Wolfgang Büschel" w:date="2013-04-04T14:48:00Z">
        <w:r w:rsidR="00AF49DC">
          <w:t xml:space="preserve"> instead of</w:t>
        </w:r>
      </w:ins>
      <w:r>
        <w:t xml:space="preserve"> free-hand marking and scribbling. </w:t>
      </w:r>
      <w:del w:id="135" w:author="Wolfgang Büschel" w:date="2013-04-04T14:48:00Z">
        <w:r w:rsidDel="0070135E">
          <w:delText xml:space="preserve">Several </w:delText>
        </w:r>
      </w:del>
      <w:ins w:id="136" w:author="Wolfgang Büschel" w:date="2013-04-04T14:48:00Z">
        <w:r w:rsidR="0070135E">
          <w:t xml:space="preserve">Two </w:t>
        </w:r>
      </w:ins>
      <w:r>
        <w:t xml:space="preserve">participants mentioned the importance of keeping track of where annotations are, highlighting the need for overviews of the content or off-screen </w:t>
      </w:r>
      <w:r w:rsidR="00093C96">
        <w:t>markers</w:t>
      </w:r>
      <w:r>
        <w:t>.</w:t>
      </w:r>
      <w:ins w:id="137" w:author="Wolfgang Büschel" w:date="2013-04-04T14:49:00Z">
        <w:r w:rsidR="0070135E">
          <w:t xml:space="preserve"> </w:t>
        </w:r>
      </w:ins>
      <w:del w:id="138" w:author="Wolfgang Büschel" w:date="2013-04-04T14:49:00Z">
        <w:r w:rsidDel="0070135E">
          <w:delText xml:space="preserve"> Users </w:delText>
        </w:r>
        <w:r w:rsidR="005565CB" w:rsidDel="0070135E">
          <w:delText xml:space="preserve">noted </w:delText>
        </w:r>
        <w:r w:rsidDel="0070135E">
          <w:delText xml:space="preserve">the ability of the virtual layer to offer a larger area for note-taking, </w:delText>
        </w:r>
        <w:r w:rsidR="005565CB" w:rsidDel="0070135E">
          <w:delText xml:space="preserve">than the </w:delText>
        </w:r>
        <w:r w:rsidDel="0070135E">
          <w:delText xml:space="preserve">space </w:delText>
        </w:r>
        <w:r w:rsidR="005565CB" w:rsidDel="0070135E">
          <w:delText xml:space="preserve">available </w:delText>
        </w:r>
        <w:r w:rsidDel="0070135E">
          <w:delText xml:space="preserve">on the physical document. </w:delText>
        </w:r>
      </w:del>
      <w:r>
        <w:t>Finally, users frequently mentioned the possibility to export such annotations and extracted content, ranging from simple export or clipboard functionality to integration of some form of social network, where readers could share comments about specific parts of a document.</w:t>
      </w:r>
    </w:p>
    <w:p w:rsidR="00B7565E" w:rsidRDefault="00B7565E" w:rsidP="00E1609C">
      <w:del w:id="139" w:author="Wolfgang Büschel" w:date="2013-04-04T14:51:00Z">
        <w:r w:rsidDel="0070135E">
          <w:delText xml:space="preserve">Most </w:delText>
        </w:r>
      </w:del>
      <w:ins w:id="140" w:author="Wolfgang Büschel" w:date="2013-04-04T14:51:00Z">
        <w:r w:rsidR="0070135E">
          <w:t xml:space="preserve">Six </w:t>
        </w:r>
      </w:ins>
      <w:r>
        <w:t>users</w:t>
      </w:r>
      <w:ins w:id="141" w:author="Wolfgang Büschel" w:date="2013-04-04T14:51:00Z">
        <w:r w:rsidR="0070135E">
          <w:t xml:space="preserve"> especially</w:t>
        </w:r>
      </w:ins>
      <w:r>
        <w:t xml:space="preserve"> liked the concept of linking text and pictures in the physical document to additional media (e.g., videos) or metadata (e.g., reference list entries). Users proposed translating individual words or look up terms in an online encyclopedia, even before they were shown this feature, thinking of it as “convenient” and “quite cool”.</w:t>
      </w:r>
      <w:r w:rsidR="00093C96">
        <w:t xml:space="preserve"> Moreover, c</w:t>
      </w:r>
      <w:r w:rsidRPr="00EE7C96">
        <w:t>ompletely replacing con</w:t>
      </w:r>
      <w:r>
        <w:t xml:space="preserve">tent (instead of augmenting it) was also well received. </w:t>
      </w:r>
      <w:del w:id="142" w:author="Wolfgang Büschel" w:date="2013-04-04T14:52:00Z">
        <w:r w:rsidDel="0070135E">
          <w:delText xml:space="preserve">Most </w:delText>
        </w:r>
      </w:del>
      <w:ins w:id="143" w:author="Wolfgang Büschel" w:date="2013-04-04T14:52:00Z">
        <w:r w:rsidR="0070135E">
          <w:t xml:space="preserve">Four </w:t>
        </w:r>
      </w:ins>
      <w:r>
        <w:t xml:space="preserve">participants mentioned zooming text for reading assistance as </w:t>
      </w:r>
      <w:r w:rsidR="005565CB">
        <w:t xml:space="preserve">a </w:t>
      </w:r>
      <w:r>
        <w:t xml:space="preserve">useful feature, </w:t>
      </w:r>
      <w:del w:id="144" w:author="Wolfgang Büschel" w:date="2013-04-04T14:53:00Z">
        <w:r w:rsidDel="0070135E">
          <w:delText>while others</w:delText>
        </w:r>
      </w:del>
      <w:ins w:id="145" w:author="Wolfgang Büschel" w:date="2013-04-04T14:53:00Z">
        <w:r w:rsidR="0070135E">
          <w:t>half of the participants also</w:t>
        </w:r>
      </w:ins>
      <w:r>
        <w:t xml:space="preserve"> proposed automatic translatio</w:t>
      </w:r>
      <w:r w:rsidR="005565CB">
        <w:t>n of the text under the device.</w:t>
      </w:r>
    </w:p>
    <w:p w:rsidR="00B7565E" w:rsidRDefault="00B7565E" w:rsidP="00B7565E">
      <w:pPr>
        <w:pStyle w:val="berschrift3"/>
      </w:pPr>
      <w:r>
        <w:t>Other Feedback</w:t>
      </w:r>
    </w:p>
    <w:p w:rsidR="00A57EF0" w:rsidRDefault="00093C96" w:rsidP="00B7565E">
      <w:r>
        <w:t xml:space="preserve">Several participants mentioned the flexibility of paper as a problem when combined with the inflexible prototype. A small stack of paper, e.g., a printed scientific publication, is unstable when held in hand and often starts buckling. This is aggravated when the user has to hold the device and the </w:t>
      </w:r>
      <w:r>
        <w:lastRenderedPageBreak/>
        <w:t xml:space="preserve">paper stack in the same hand. </w:t>
      </w:r>
      <w:ins w:id="146" w:author="Wolfgang Büschel" w:date="2013-04-04T14:54:00Z">
        <w:r w:rsidR="00EF2A27">
          <w:t>T</w:t>
        </w:r>
      </w:ins>
      <w:ins w:id="147" w:author="Wolfgang Büschel" w:date="2013-04-04T14:55:00Z">
        <w:r w:rsidR="00EF2A27">
          <w:t>hree</w:t>
        </w:r>
      </w:ins>
      <w:ins w:id="148" w:author="Wolfgang Büschel" w:date="2013-04-04T14:54:00Z">
        <w:r w:rsidR="00EF2A27">
          <w:t xml:space="preserve"> u</w:t>
        </w:r>
      </w:ins>
      <w:del w:id="149" w:author="Wolfgang Büschel" w:date="2013-04-04T14:54:00Z">
        <w:r w:rsidDel="00EF2A27">
          <w:delText>U</w:delText>
        </w:r>
      </w:del>
      <w:r>
        <w:t>sers mentioned the possibility of using some form of paperclip to fix the device on the paper or proposed a desk as working environment. Participants also mentioned the offset and a possible loss of context when working through the device due to its thickness and border frame.</w:t>
      </w:r>
      <w:r w:rsidR="00662945">
        <w:rPr>
          <w:noProof/>
          <w:lang w:val="de-DE" w:eastAsia="de-DE"/>
        </w:rPr>
        <mc:AlternateContent>
          <mc:Choice Requires="wpg">
            <w:drawing>
              <wp:anchor distT="0" distB="0" distL="114300" distR="114300" simplePos="0" relativeHeight="251696640" behindDoc="0" locked="0" layoutInCell="1" allowOverlap="1" wp14:anchorId="46F06EDC" wp14:editId="10D9D972">
                <wp:simplePos x="0" y="0"/>
                <wp:positionH relativeFrom="margin">
                  <wp:align>right</wp:align>
                </wp:positionH>
                <wp:positionV relativeFrom="margin">
                  <wp:align>top</wp:align>
                </wp:positionV>
                <wp:extent cx="3067685" cy="4742180"/>
                <wp:effectExtent l="0" t="0" r="0" b="1270"/>
                <wp:wrapSquare wrapText="bothSides"/>
                <wp:docPr id="26" name="Group 26"/>
                <wp:cNvGraphicFramePr/>
                <a:graphic xmlns:a="http://schemas.openxmlformats.org/drawingml/2006/main">
                  <a:graphicData uri="http://schemas.microsoft.com/office/word/2010/wordprocessingGroup">
                    <wpg:wgp>
                      <wpg:cNvGrpSpPr/>
                      <wpg:grpSpPr>
                        <a:xfrm>
                          <a:off x="0" y="0"/>
                          <a:ext cx="3067685" cy="4742180"/>
                          <a:chOff x="0" y="0"/>
                          <a:chExt cx="3067685" cy="4743067"/>
                        </a:xfrm>
                      </wpg:grpSpPr>
                      <wps:wsp>
                        <wps:cNvPr id="6" name="Text Box 6"/>
                        <wps:cNvSpPr txBox="1"/>
                        <wps:spPr>
                          <a:xfrm>
                            <a:off x="0" y="4459857"/>
                            <a:ext cx="3067685" cy="283210"/>
                          </a:xfrm>
                          <a:prstGeom prst="rect">
                            <a:avLst/>
                          </a:prstGeom>
                          <a:solidFill>
                            <a:prstClr val="white"/>
                          </a:solidFill>
                          <a:ln>
                            <a:noFill/>
                          </a:ln>
                          <a:effectLst/>
                        </wps:spPr>
                        <wps:txbx>
                          <w:txbxContent>
                            <w:p w:rsidR="00AF49DC" w:rsidRPr="005C1460" w:rsidRDefault="00AF49DC" w:rsidP="0067251C">
                              <w:pPr>
                                <w:pStyle w:val="Beschriftung"/>
                                <w:rPr>
                                  <w:noProof/>
                                  <w:sz w:val="20"/>
                                </w:rPr>
                              </w:pPr>
                              <w:bookmarkStart w:id="150" w:name="_Ref352145160"/>
                              <w:proofErr w:type="gramStart"/>
                              <w:r>
                                <w:t xml:space="preserve">Figure </w:t>
                              </w:r>
                              <w:r>
                                <w:fldChar w:fldCharType="begin"/>
                              </w:r>
                              <w:r>
                                <w:instrText xml:space="preserve"> SEQ Figure \* ARABIC </w:instrText>
                              </w:r>
                              <w:r>
                                <w:fldChar w:fldCharType="separate"/>
                              </w:r>
                              <w:r>
                                <w:rPr>
                                  <w:noProof/>
                                </w:rPr>
                                <w:t>6</w:t>
                              </w:r>
                              <w:r>
                                <w:fldChar w:fldCharType="end"/>
                              </w:r>
                              <w:bookmarkEnd w:id="150"/>
                              <w:r>
                                <w:t>.</w:t>
                              </w:r>
                              <w:proofErr w:type="gramEnd"/>
                              <w:r>
                                <w:t xml:space="preserve"> </w:t>
                              </w:r>
                              <w:proofErr w:type="spellStart"/>
                              <w:proofErr w:type="gramStart"/>
                              <w:r>
                                <w:t>tPad</w:t>
                              </w:r>
                              <w:proofErr w:type="spellEnd"/>
                              <w:proofErr w:type="gramEnd"/>
                              <w:r>
                                <w:t xml:space="preserve"> system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7253" y="0"/>
                            <a:ext cx="3036498" cy="4477110"/>
                          </a:xfrm>
                          <a:prstGeom prst="rect">
                            <a:avLst/>
                          </a:prstGeom>
                        </pic:spPr>
                      </pic:pic>
                    </wpg:wgp>
                  </a:graphicData>
                </a:graphic>
                <wp14:sizeRelV relativeFrom="margin">
                  <wp14:pctHeight>0</wp14:pctHeight>
                </wp14:sizeRelV>
              </wp:anchor>
            </w:drawing>
          </mc:Choice>
          <mc:Fallback>
            <w:pict>
              <v:group id="Group 26" o:spid="_x0000_s1045" style="position:absolute;left:0;text-align:left;margin-left:190.35pt;margin-top:0;width:241.55pt;height:373.4pt;z-index:251696640;mso-position-horizontal:right;mso-position-horizontal-relative:margin;mso-position-vertical:top;mso-position-vertical-relative:margin;mso-height-relative:margin" coordsize="30676,4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">
                <v:shape id="Text Box 6" o:spid="_x0000_s1046" type="#_x0000_t202" style="position:absolute;top:44598;width:30676;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AF49DC" w:rsidRPr="005C1460" w:rsidRDefault="00AF49DC" w:rsidP="0067251C">
                        <w:pPr>
                          <w:pStyle w:val="Beschriftung"/>
                          <w:rPr>
                            <w:noProof/>
                            <w:sz w:val="20"/>
                          </w:rPr>
                        </w:pPr>
                        <w:bookmarkStart w:id="155" w:name="_Ref352145160"/>
                        <w:proofErr w:type="gramStart"/>
                        <w:r>
                          <w:t xml:space="preserve">Figure </w:t>
                        </w:r>
                        <w:r>
                          <w:fldChar w:fldCharType="begin"/>
                        </w:r>
                        <w:r>
                          <w:instrText xml:space="preserve"> SEQ Figure \* ARABIC </w:instrText>
                        </w:r>
                        <w:r>
                          <w:fldChar w:fldCharType="separate"/>
                        </w:r>
                        <w:r>
                          <w:rPr>
                            <w:noProof/>
                          </w:rPr>
                          <w:t>6</w:t>
                        </w:r>
                        <w:r>
                          <w:fldChar w:fldCharType="end"/>
                        </w:r>
                        <w:bookmarkEnd w:id="155"/>
                        <w:r>
                          <w:t>.</w:t>
                        </w:r>
                        <w:proofErr w:type="gramEnd"/>
                        <w:r>
                          <w:t xml:space="preserve"> </w:t>
                        </w:r>
                        <w:proofErr w:type="spellStart"/>
                        <w:proofErr w:type="gramStart"/>
                        <w:r>
                          <w:t>tPad</w:t>
                        </w:r>
                        <w:proofErr w:type="spellEnd"/>
                        <w:proofErr w:type="gramEnd"/>
                        <w:r>
                          <w:t xml:space="preserve"> system components.</w:t>
                        </w:r>
                      </w:p>
                    </w:txbxContent>
                  </v:textbox>
                </v:shape>
                <v:shape id="Picture 25" o:spid="_x0000_s1047" type="#_x0000_t75" style="position:absolute;left:172;width:30365;height:44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c+ufFAAAA2wAAAA8AAABkcnMvZG93bnJldi54bWxEj81qAkEQhO+BvMPQgVxCnFVIkNVRoqDJ&#10;SXQNem13en/ITs+y09GNT58JBDwWVfUVNZ33rlFn6kLt2cBwkIAizr2tuTTwuV89j0EFQbbYeCYD&#10;PxRgPru/m2Jq/YV3dM6kVBHCIUUDlUibah3yihyGgW+Jo1f4zqFE2ZXadniJcNfoUZK8aoc1x4UK&#10;W1pWlH9l385AcW2L4+bwtBU54TsP99tsvSiNeXzo3yaghHq5hf/bH9bA6AX+vsQfoG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PrnxQAAANsAAAAPAAAAAAAAAAAAAAAA&#10;AJ8CAABkcnMvZG93bnJldi54bWxQSwUGAAAAAAQABAD3AAAAkQMAAAAA&#10;">
                  <v:imagedata r:id="rId21" o:title=""/>
                  <v:path arrowok="t"/>
                </v:shape>
                <w10:wrap type="square" anchorx="margin" anchory="margin"/>
              </v:group>
            </w:pict>
          </mc:Fallback>
        </mc:AlternateContent>
      </w:r>
    </w:p>
    <w:p w:rsidR="000D3246" w:rsidRPr="00AA5ACC" w:rsidRDefault="001E3DE2" w:rsidP="00AA5ACC">
      <w:pPr>
        <w:pStyle w:val="berschrift1"/>
      </w:pPr>
      <w:r>
        <w:t>T</w:t>
      </w:r>
      <w:r w:rsidR="000D3246" w:rsidRPr="000D3246">
        <w:t>Pad</w:t>
      </w:r>
      <w:r w:rsidR="000D3246">
        <w:t xml:space="preserve"> Prototype</w:t>
      </w:r>
    </w:p>
    <w:p w:rsidR="00D95837" w:rsidRDefault="00E478F7" w:rsidP="00452E09">
      <w:r>
        <w:t xml:space="preserve">Our second prototype, the </w:t>
      </w:r>
      <w:proofErr w:type="spellStart"/>
      <w:r w:rsidRPr="00E478F7">
        <w:rPr>
          <w:i/>
        </w:rPr>
        <w:t>tPad</w:t>
      </w:r>
      <w:proofErr w:type="spellEnd"/>
      <w:r>
        <w:t xml:space="preserve">, </w:t>
      </w:r>
      <w:r w:rsidR="0010496F">
        <w:t xml:space="preserve">is a high-fidelity prototype which </w:t>
      </w:r>
      <w:r>
        <w:t xml:space="preserve">helped us </w:t>
      </w:r>
      <w:r w:rsidR="0010496F">
        <w:t xml:space="preserve">to </w:t>
      </w:r>
      <w:r>
        <w:t xml:space="preserve">further </w:t>
      </w:r>
      <w:r w:rsidR="0010496F">
        <w:t>explore</w:t>
      </w:r>
      <w:r>
        <w:t xml:space="preserve"> the proposed interaction techniques and the technical challenges to building a self-contained </w:t>
      </w:r>
      <w:proofErr w:type="spellStart"/>
      <w:r>
        <w:t>cAR</w:t>
      </w:r>
      <w:proofErr w:type="spellEnd"/>
      <w:r>
        <w:t xml:space="preserve"> device.</w:t>
      </w:r>
    </w:p>
    <w:p w:rsidR="00310257" w:rsidRDefault="0010496F" w:rsidP="00452E09">
      <w:r>
        <w:t xml:space="preserve">Our prototype uses a transparent LCD display on top of a light table and the documents to augment are printed single sided in white paper. </w:t>
      </w:r>
      <w:r w:rsidR="007C0353">
        <w:t xml:space="preserve">We use a camera attached to the display </w:t>
      </w:r>
      <w:r w:rsidR="005565CB">
        <w:t xml:space="preserve">for registration </w:t>
      </w:r>
      <w:r w:rsidR="007C0353">
        <w:t xml:space="preserve">(RQ1). A </w:t>
      </w:r>
      <w:commentRangeStart w:id="151"/>
      <w:r w:rsidR="007C0353">
        <w:t>touch-overlay</w:t>
      </w:r>
      <w:commentRangeEnd w:id="151"/>
      <w:r w:rsidR="00773FF2">
        <w:rPr>
          <w:rStyle w:val="Kommentarzeichen"/>
        </w:rPr>
        <w:commentReference w:id="151"/>
      </w:r>
      <w:r w:rsidR="007C0353">
        <w:t xml:space="preserve"> allows the display to receive touch and pen input (RQ2), while an accelerometer and magnetic sensors enable flipping (RQ3) and device integration (RQ4) respectively. The </w:t>
      </w:r>
      <w:proofErr w:type="spellStart"/>
      <w:r w:rsidR="007C0353">
        <w:t>tPad</w:t>
      </w:r>
      <w:proofErr w:type="spellEnd"/>
      <w:r w:rsidR="007C0353">
        <w:t xml:space="preserve"> runtime holds a PDF version of the document with added meta-data </w:t>
      </w:r>
      <w:r w:rsidR="005565CB">
        <w:t>as object model</w:t>
      </w:r>
      <w:r w:rsidR="007C0353">
        <w:t xml:space="preserve"> (RQ5).</w:t>
      </w:r>
      <w:r w:rsidR="00310257">
        <w:t xml:space="preserve"> </w:t>
      </w:r>
    </w:p>
    <w:p w:rsidR="00310257" w:rsidRDefault="00310257" w:rsidP="00452E09">
      <w:r>
        <w:fldChar w:fldCharType="begin"/>
      </w:r>
      <w:r>
        <w:instrText xml:space="preserve"> REF _Ref352145160 \h </w:instrText>
      </w:r>
      <w:r>
        <w:fldChar w:fldCharType="separate"/>
      </w:r>
      <w:r w:rsidR="004056B8">
        <w:t xml:space="preserve">Figure </w:t>
      </w:r>
      <w:r w:rsidR="004056B8">
        <w:rPr>
          <w:noProof/>
        </w:rPr>
        <w:t>6</w:t>
      </w:r>
      <w:r>
        <w:fldChar w:fldCharType="end"/>
      </w:r>
      <w:r>
        <w:t xml:space="preserve"> shows the </w:t>
      </w:r>
      <w:proofErr w:type="spellStart"/>
      <w:r>
        <w:t>tPad</w:t>
      </w:r>
      <w:proofErr w:type="spellEnd"/>
      <w:r>
        <w:t xml:space="preserve"> prototype (top) and the runtime system components. </w:t>
      </w:r>
      <w:r w:rsidR="007C0353">
        <w:t xml:space="preserve">The </w:t>
      </w:r>
      <w:proofErr w:type="spellStart"/>
      <w:r w:rsidR="007C0353">
        <w:t>tPad</w:t>
      </w:r>
      <w:proofErr w:type="spellEnd"/>
      <w:r w:rsidR="007C0353">
        <w:t xml:space="preserve"> </w:t>
      </w:r>
      <w:r>
        <w:t>runtim</w:t>
      </w:r>
      <w:r w:rsidR="007C0353">
        <w:t xml:space="preserve">e </w:t>
      </w:r>
      <w:r>
        <w:t xml:space="preserve">is </w:t>
      </w:r>
      <w:r w:rsidR="007C0353">
        <w:t xml:space="preserve">designed as an </w:t>
      </w:r>
      <w:r>
        <w:t>application container with an application launcher (</w:t>
      </w:r>
      <w:proofErr w:type="spellStart"/>
      <w:r>
        <w:t>DashboardApp</w:t>
      </w:r>
      <w:proofErr w:type="spellEnd"/>
      <w:r>
        <w:t>), a general purpose application (</w:t>
      </w:r>
      <w:commentRangeStart w:id="152"/>
      <w:proofErr w:type="spellStart"/>
      <w:r>
        <w:t>CalculatorApp</w:t>
      </w:r>
      <w:commentRangeEnd w:id="152"/>
      <w:proofErr w:type="spellEnd"/>
      <w:r w:rsidR="00773FF2">
        <w:rPr>
          <w:rStyle w:val="Kommentarzeichen"/>
        </w:rPr>
        <w:commentReference w:id="152"/>
      </w:r>
      <w:r>
        <w:t xml:space="preserve">), and a </w:t>
      </w:r>
      <w:proofErr w:type="spellStart"/>
      <w:r>
        <w:t>cAR</w:t>
      </w:r>
      <w:proofErr w:type="spellEnd"/>
      <w:r>
        <w:t xml:space="preserve"> application for active reading (</w:t>
      </w:r>
      <w:proofErr w:type="spellStart"/>
      <w:r>
        <w:t>ActiveReader</w:t>
      </w:r>
      <w:proofErr w:type="spellEnd"/>
      <w:r>
        <w:t xml:space="preserve">). On startup, the </w:t>
      </w:r>
      <w:proofErr w:type="spellStart"/>
      <w:r w:rsidR="00923DB9">
        <w:t>DashboardApp</w:t>
      </w:r>
      <w:proofErr w:type="spellEnd"/>
      <w:r w:rsidR="00923DB9">
        <w:t xml:space="preserve"> </w:t>
      </w:r>
      <w:r>
        <w:t xml:space="preserve">lists the installed applications for the user to select. </w:t>
      </w:r>
    </w:p>
    <w:p w:rsidR="003F33BB" w:rsidRDefault="00310257" w:rsidP="00452E09">
      <w:r>
        <w:t xml:space="preserve">The </w:t>
      </w:r>
      <w:proofErr w:type="spellStart"/>
      <w:r>
        <w:t>ActiveReader</w:t>
      </w:r>
      <w:proofErr w:type="spellEnd"/>
      <w:r>
        <w:t xml:space="preserve"> supports all the features listed in </w:t>
      </w:r>
      <w:r>
        <w:fldChar w:fldCharType="begin"/>
      </w:r>
      <w:r>
        <w:instrText xml:space="preserve"> REF _Ref352503675 \h </w:instrText>
      </w:r>
      <w:r>
        <w:fldChar w:fldCharType="separate"/>
      </w:r>
      <w:r w:rsidR="004056B8">
        <w:t xml:space="preserve">Table </w:t>
      </w:r>
      <w:r w:rsidR="004056B8">
        <w:rPr>
          <w:noProof/>
        </w:rPr>
        <w:t>1</w:t>
      </w:r>
      <w:r>
        <w:fldChar w:fldCharType="end"/>
      </w:r>
      <w:r>
        <w:t>, except flipping due to the fixed and prominent location of the camera.</w:t>
      </w:r>
      <w:r w:rsidR="003F33BB">
        <w:t xml:space="preserve"> The </w:t>
      </w:r>
      <w:proofErr w:type="spellStart"/>
      <w:r w:rsidR="003F33BB">
        <w:t>tPad</w:t>
      </w:r>
      <w:proofErr w:type="spellEnd"/>
      <w:r w:rsidR="003F33BB">
        <w:t xml:space="preserve"> includes a soft-keyboard to support text entry, and uses </w:t>
      </w:r>
      <w:r w:rsidR="003F33BB" w:rsidRPr="003F33BB">
        <w:rPr>
          <w:i/>
        </w:rPr>
        <w:t>rotation</w:t>
      </w:r>
      <w:r w:rsidR="003F33BB">
        <w:t xml:space="preserve"> to control opacity and zoom</w:t>
      </w:r>
      <w:r w:rsidR="005565CB">
        <w:t>ing</w:t>
      </w:r>
      <w:r w:rsidR="003F33BB">
        <w:t xml:space="preserve"> levels. When on the configuration screen, the user can rotate the </w:t>
      </w:r>
      <w:proofErr w:type="spellStart"/>
      <w:r w:rsidR="003F33BB">
        <w:t>tPad</w:t>
      </w:r>
      <w:proofErr w:type="spellEnd"/>
      <w:r w:rsidR="003F33BB">
        <w:t xml:space="preserve"> in order to make the digital content more or less transparent. Users can also zoon into the digital layer in order to “make” more space for scribbles</w:t>
      </w:r>
      <w:r w:rsidR="005565CB">
        <w:t xml:space="preserve">. The </w:t>
      </w:r>
      <w:proofErr w:type="spellStart"/>
      <w:r w:rsidR="005565CB">
        <w:t>tPad</w:t>
      </w:r>
      <w:proofErr w:type="spellEnd"/>
      <w:r w:rsidR="005565CB">
        <w:t xml:space="preserve"> introduces off-screen markers to indicate the location of anchored digital content. </w:t>
      </w:r>
    </w:p>
    <w:p w:rsidR="00FF6912" w:rsidRDefault="001E3DE2" w:rsidP="00452E09">
      <w:r>
        <w:t xml:space="preserve">Two </w:t>
      </w:r>
      <w:r w:rsidR="003F33BB">
        <w:t xml:space="preserve">novel </w:t>
      </w:r>
      <w:r>
        <w:t xml:space="preserve">simple </w:t>
      </w:r>
      <w:r w:rsidR="00310257">
        <w:t xml:space="preserve">interaction techniques explored in </w:t>
      </w:r>
      <w:r w:rsidR="00FF6912">
        <w:t xml:space="preserve">the </w:t>
      </w:r>
      <w:proofErr w:type="spellStart"/>
      <w:r w:rsidR="00FF6912">
        <w:t>tPad</w:t>
      </w:r>
      <w:proofErr w:type="spellEnd"/>
      <w:r w:rsidR="00FF6912">
        <w:t xml:space="preserve"> </w:t>
      </w:r>
      <w:r w:rsidR="00310257">
        <w:t xml:space="preserve">are </w:t>
      </w:r>
      <w:r w:rsidR="00FF6912" w:rsidRPr="00310257">
        <w:rPr>
          <w:i/>
        </w:rPr>
        <w:t>orientation</w:t>
      </w:r>
      <w:r>
        <w:t xml:space="preserve"> and</w:t>
      </w:r>
      <w:r w:rsidR="00FF6912">
        <w:t xml:space="preserve"> </w:t>
      </w:r>
      <w:r w:rsidR="00310257" w:rsidRPr="00310257">
        <w:rPr>
          <w:i/>
        </w:rPr>
        <w:t>freezing</w:t>
      </w:r>
      <w:r w:rsidR="00310257">
        <w:t xml:space="preserve">. </w:t>
      </w:r>
      <w:r w:rsidR="00FF6912">
        <w:t xml:space="preserve">For orientation the </w:t>
      </w:r>
      <w:proofErr w:type="spellStart"/>
      <w:r w:rsidR="00FF6912">
        <w:t>ActiveRea</w:t>
      </w:r>
      <w:r w:rsidR="005565CB">
        <w:t>der</w:t>
      </w:r>
      <w:proofErr w:type="spellEnd"/>
      <w:r w:rsidR="005565CB">
        <w:t xml:space="preserve"> reorganizes its menus accor</w:t>
      </w:r>
      <w:r w:rsidR="00FF6912">
        <w:t xml:space="preserve">ding to the text flow, so that the menus are away from the main reading and interaction area thus avoiding obstruction. This strategy also reduces the presence of fingers and stylus in the image captured for registration. </w:t>
      </w:r>
      <w:r>
        <w:t xml:space="preserve">Moreover, </w:t>
      </w:r>
      <w:r w:rsidR="00FF6912">
        <w:t xml:space="preserve">users can freeze the </w:t>
      </w:r>
      <w:proofErr w:type="spellStart"/>
      <w:r w:rsidR="00FF6912">
        <w:t>tPad</w:t>
      </w:r>
      <w:proofErr w:type="spellEnd"/>
      <w:r w:rsidR="00FF6912">
        <w:t xml:space="preserve"> on a particular location and the </w:t>
      </w:r>
      <w:r>
        <w:t xml:space="preserve">visible digital </w:t>
      </w:r>
      <w:r w:rsidR="00FF6912">
        <w:t>content will remain fixed regardless of the</w:t>
      </w:r>
      <w:r>
        <w:t xml:space="preserve"> </w:t>
      </w:r>
      <w:proofErr w:type="spellStart"/>
      <w:r>
        <w:t>tPad</w:t>
      </w:r>
      <w:proofErr w:type="spellEnd"/>
      <w:r>
        <w:t xml:space="preserve"> movements</w:t>
      </w:r>
      <w:r w:rsidR="00FF6912">
        <w:t xml:space="preserve">; a user could then move to a different page or pass the </w:t>
      </w:r>
      <w:proofErr w:type="spellStart"/>
      <w:r w:rsidR="00FF6912">
        <w:t>tPad</w:t>
      </w:r>
      <w:proofErr w:type="spellEnd"/>
      <w:r w:rsidR="00FF6912">
        <w:t xml:space="preserve"> to another person while having the digital content visib</w:t>
      </w:r>
      <w:r>
        <w:t>le at that particular location.</w:t>
      </w:r>
    </w:p>
    <w:p w:rsidR="00923DB9" w:rsidRDefault="001E3DE2" w:rsidP="00452E09">
      <w:r>
        <w:t xml:space="preserve">The </w:t>
      </w:r>
      <w:proofErr w:type="spellStart"/>
      <w:r>
        <w:t>tPad</w:t>
      </w:r>
      <w:proofErr w:type="spellEnd"/>
      <w:r>
        <w:t xml:space="preserve"> also introduces two complex interaction techniques: </w:t>
      </w:r>
      <w:r w:rsidRPr="00310257">
        <w:rPr>
          <w:i/>
        </w:rPr>
        <w:t>stackin</w:t>
      </w:r>
      <w:r>
        <w:rPr>
          <w:i/>
        </w:rPr>
        <w:t>g</w:t>
      </w:r>
      <w:r w:rsidRPr="001E3DE2">
        <w:t xml:space="preserve"> and </w:t>
      </w:r>
      <w:r w:rsidRPr="00310257">
        <w:rPr>
          <w:i/>
        </w:rPr>
        <w:t>triggers</w:t>
      </w:r>
      <w:r>
        <w:rPr>
          <w:i/>
        </w:rPr>
        <w:t>.</w:t>
      </w:r>
      <w:r>
        <w:t xml:space="preserve"> We implemented stacking via magnetic switches and magnets embedded on the </w:t>
      </w:r>
      <w:proofErr w:type="spellStart"/>
      <w:r>
        <w:t>tPad</w:t>
      </w:r>
      <w:proofErr w:type="spellEnd"/>
      <w:r>
        <w:t xml:space="preserve"> frame. When physically stacked, the magnets of the device on top align with the magnetic sensors of the device below, which starts a networked pairing process. Upon pairing, users can see both the physical document and the digital content of both displays. At this point, the device on top can “pull content” from the device below according to three strategies: </w:t>
      </w:r>
      <w:r w:rsidRPr="003F33BB">
        <w:rPr>
          <w:i/>
        </w:rPr>
        <w:t>pull all</w:t>
      </w:r>
      <w:r>
        <w:t xml:space="preserve">, </w:t>
      </w:r>
      <w:r w:rsidRPr="003F33BB">
        <w:rPr>
          <w:i/>
        </w:rPr>
        <w:t>pull current page</w:t>
      </w:r>
      <w:r>
        <w:t xml:space="preserve">, </w:t>
      </w:r>
      <w:r w:rsidR="003F33BB">
        <w:t xml:space="preserve">and </w:t>
      </w:r>
      <w:r w:rsidRPr="003F33BB">
        <w:rPr>
          <w:i/>
        </w:rPr>
        <w:t>pull selection</w:t>
      </w:r>
      <w:r>
        <w:t xml:space="preserve">. </w:t>
      </w:r>
      <w:r w:rsidR="003F33BB" w:rsidRPr="003F33BB">
        <w:rPr>
          <w:i/>
        </w:rPr>
        <w:t>Pull all</w:t>
      </w:r>
      <w:r w:rsidR="003F33BB">
        <w:t xml:space="preserve"> transfers all annotations, scribbles and highlights created in the device below for all pages for the current document. Likewise</w:t>
      </w:r>
      <w:r w:rsidR="005565CB">
        <w:t>,</w:t>
      </w:r>
      <w:r w:rsidR="003F33BB">
        <w:t xml:space="preserve"> </w:t>
      </w:r>
      <w:r w:rsidR="003F33BB" w:rsidRPr="003F33BB">
        <w:rPr>
          <w:i/>
        </w:rPr>
        <w:t>pull current page</w:t>
      </w:r>
      <w:r w:rsidR="003F33BB">
        <w:t xml:space="preserve"> limits</w:t>
      </w:r>
      <w:r w:rsidR="005565CB">
        <w:t xml:space="preserve"> the transfer</w:t>
      </w:r>
      <w:r w:rsidR="003F33BB">
        <w:t xml:space="preserve"> to the current page. When </w:t>
      </w:r>
      <w:r w:rsidR="003F33BB" w:rsidRPr="003F33BB">
        <w:rPr>
          <w:i/>
        </w:rPr>
        <w:t>pull selection</w:t>
      </w:r>
      <w:r w:rsidR="003F33BB">
        <w:t xml:space="preserve"> is chosen the user manually picks the particular objects to transfer. Stacking finishes eithe</w:t>
      </w:r>
      <w:r w:rsidR="005565CB">
        <w:t>r by explicitly selecting the un-</w:t>
      </w:r>
      <w:r w:rsidR="003F33BB">
        <w:t xml:space="preserve">pair button, or by physically separating the devices. </w:t>
      </w:r>
    </w:p>
    <w:p w:rsidR="005F31D4" w:rsidRDefault="00A15E4D" w:rsidP="00452E09">
      <w:r>
        <w:t>T</w:t>
      </w:r>
      <w:r w:rsidR="00923DB9">
        <w:t xml:space="preserve">he </w:t>
      </w:r>
      <w:proofErr w:type="spellStart"/>
      <w:r w:rsidR="00923DB9">
        <w:t>tPad</w:t>
      </w:r>
      <w:proofErr w:type="spellEnd"/>
      <w:r w:rsidR="00923DB9">
        <w:t xml:space="preserve"> supports both model and user-defined triggers. </w:t>
      </w:r>
      <w:r w:rsidR="003F33BB">
        <w:t xml:space="preserve">The </w:t>
      </w:r>
      <w:proofErr w:type="spellStart"/>
      <w:r w:rsidR="003F33BB">
        <w:t>tPad</w:t>
      </w:r>
      <w:proofErr w:type="spellEnd"/>
      <w:r w:rsidR="003F33BB">
        <w:t xml:space="preserve"> uses user-defined triggers </w:t>
      </w:r>
      <w:r>
        <w:t xml:space="preserve">to </w:t>
      </w:r>
      <w:r w:rsidR="00923DB9">
        <w:t xml:space="preserve">launch specific apps; in this implementation a square of roughly 1x1 </w:t>
      </w:r>
      <w:proofErr w:type="spellStart"/>
      <w:r w:rsidR="00923DB9">
        <w:t>cms</w:t>
      </w:r>
      <w:proofErr w:type="spellEnd"/>
      <w:r w:rsidR="00923DB9">
        <w:t xml:space="preserve"> launch</w:t>
      </w:r>
      <w:r>
        <w:t>-</w:t>
      </w:r>
      <w:proofErr w:type="spellStart"/>
      <w:r w:rsidR="00923DB9">
        <w:t>es</w:t>
      </w:r>
      <w:proofErr w:type="spellEnd"/>
      <w:r w:rsidR="00923DB9">
        <w:t xml:space="preserve"> the </w:t>
      </w:r>
      <w:proofErr w:type="spellStart"/>
      <w:r w:rsidR="00923DB9">
        <w:t>CalculatorApp</w:t>
      </w:r>
      <w:proofErr w:type="spellEnd"/>
      <w:r w:rsidR="00923DB9">
        <w:t xml:space="preserve"> when the </w:t>
      </w:r>
      <w:proofErr w:type="spellStart"/>
      <w:r w:rsidR="00923DB9">
        <w:t>tPad</w:t>
      </w:r>
      <w:proofErr w:type="spellEnd"/>
      <w:r w:rsidR="00923DB9">
        <w:t xml:space="preserve"> is placed over it. User-defined triggers are device wide and independent of the </w:t>
      </w:r>
      <w:r>
        <w:t xml:space="preserve">currently </w:t>
      </w:r>
      <w:r w:rsidR="00923DB9">
        <w:t xml:space="preserve">running application. To showcase model-defined triggers, we created meta-data for a sample document such that a video is automatically reproduced when the </w:t>
      </w:r>
      <w:proofErr w:type="spellStart"/>
      <w:r w:rsidR="00923DB9">
        <w:t>tPad</w:t>
      </w:r>
      <w:proofErr w:type="spellEnd"/>
      <w:r w:rsidR="00923DB9">
        <w:t xml:space="preserve"> is place on top of a particular image in the document. </w:t>
      </w:r>
    </w:p>
    <w:p w:rsidR="00923DB9" w:rsidRDefault="00923DB9" w:rsidP="00923DB9">
      <w:pPr>
        <w:pStyle w:val="berschrift2"/>
      </w:pPr>
      <w:r>
        <w:lastRenderedPageBreak/>
        <w:t>Implementation</w:t>
      </w:r>
    </w:p>
    <w:p w:rsidR="00923DB9" w:rsidRDefault="00923DB9" w:rsidP="00923DB9">
      <w:pPr>
        <w:pStyle w:val="berschrift3"/>
      </w:pPr>
      <w:r>
        <w:t>Hardware and Software Architecture</w:t>
      </w:r>
    </w:p>
    <w:p w:rsidR="00923DB9" w:rsidRPr="00923DB9" w:rsidRDefault="00820FA6" w:rsidP="00923DB9">
      <w:r>
        <w:fldChar w:fldCharType="begin"/>
      </w:r>
      <w:r>
        <w:instrText xml:space="preserve"> REF _Ref352145160 \h </w:instrText>
      </w:r>
      <w:r>
        <w:fldChar w:fldCharType="separate"/>
      </w:r>
      <w:r w:rsidR="004056B8">
        <w:t xml:space="preserve">Figure </w:t>
      </w:r>
      <w:r w:rsidR="004056B8">
        <w:rPr>
          <w:noProof/>
        </w:rPr>
        <w:t>6</w:t>
      </w:r>
      <w:r>
        <w:fldChar w:fldCharType="end"/>
      </w:r>
      <w:r>
        <w:t xml:space="preserve">-top shows the hardware components used for the </w:t>
      </w:r>
      <w:proofErr w:type="spellStart"/>
      <w:r>
        <w:t>tPad</w:t>
      </w:r>
      <w:proofErr w:type="spellEnd"/>
      <w:r>
        <w:t xml:space="preserve"> prototype. </w:t>
      </w:r>
      <w:r w:rsidR="00923DB9">
        <w:t>We re</w:t>
      </w:r>
      <w:r>
        <w:t>-purposed</w:t>
      </w:r>
      <w:r w:rsidR="00923DB9">
        <w:t xml:space="preserve"> an </w:t>
      </w:r>
      <w:proofErr w:type="spellStart"/>
      <w:r>
        <w:t>Elo</w:t>
      </w:r>
      <w:proofErr w:type="spellEnd"/>
      <w:r>
        <w:t xml:space="preserve"> 7’’ inch LCD resistive-touch USB display by removing the backlight and extending its display and touch bus cables</w:t>
      </w:r>
      <w:r w:rsidR="005565CB">
        <w:t xml:space="preserve"> [REF]</w:t>
      </w:r>
      <w:r>
        <w:t xml:space="preserve">. The LCD rests on top of the </w:t>
      </w:r>
      <w:r w:rsidR="005565CB">
        <w:t>physical</w:t>
      </w:r>
      <w:r>
        <w:t xml:space="preserve"> paper (one sheet of paper at the time) which in turn rests on a custom-built D65 light table. The display and touch overlay are connected to the original </w:t>
      </w:r>
      <w:proofErr w:type="spellStart"/>
      <w:r>
        <w:t>Elo</w:t>
      </w:r>
      <w:proofErr w:type="spellEnd"/>
      <w:r>
        <w:t xml:space="preserve"> controller board. W</w:t>
      </w:r>
      <w:r w:rsidR="00923DB9">
        <w:t>e added a Microsoft LifeCam 6000</w:t>
      </w:r>
      <w:r>
        <w:t xml:space="preserve">, </w:t>
      </w:r>
      <w:r w:rsidR="00923DB9">
        <w:t xml:space="preserve">and an </w:t>
      </w:r>
      <w:proofErr w:type="spellStart"/>
      <w:r>
        <w:t>Arduino</w:t>
      </w:r>
      <w:proofErr w:type="spellEnd"/>
      <w:r>
        <w:t xml:space="preserve"> Pro Micro </w:t>
      </w:r>
      <w:r w:rsidR="00923DB9">
        <w:t>controller board</w:t>
      </w:r>
      <w:r>
        <w:t xml:space="preserve"> at 5V</w:t>
      </w:r>
      <w:r w:rsidR="00923DB9">
        <w:t xml:space="preserve"> with 4 reed-switches and </w:t>
      </w:r>
      <w:proofErr w:type="gramStart"/>
      <w:r w:rsidR="00923DB9">
        <w:t>a</w:t>
      </w:r>
      <w:proofErr w:type="gramEnd"/>
      <w:r w:rsidR="00923DB9">
        <w:t xml:space="preserve"> </w:t>
      </w:r>
      <w:r>
        <w:t>ADXL335 3-axis accelerometer. All three components (d</w:t>
      </w:r>
      <w:r w:rsidR="005565CB">
        <w:t>isplay controller board, camera</w:t>
      </w:r>
      <w:r>
        <w:t xml:space="preserve"> and </w:t>
      </w:r>
      <w:proofErr w:type="spellStart"/>
      <w:r>
        <w:t>Arduino</w:t>
      </w:r>
      <w:proofErr w:type="spellEnd"/>
      <w:r>
        <w:t xml:space="preserve">) are connected to a computer running Windows 7. We use C# and </w:t>
      </w:r>
      <w:r w:rsidR="00923DB9">
        <w:t>Microsoft W</w:t>
      </w:r>
      <w:r>
        <w:t xml:space="preserve">PF for authoring and rendering, and C++ and </w:t>
      </w:r>
      <w:proofErr w:type="spellStart"/>
      <w:r>
        <w:t>OpenCV</w:t>
      </w:r>
      <w:proofErr w:type="spellEnd"/>
      <w:r>
        <w:t xml:space="preserve"> 2.4 for image processing and feature matching.</w:t>
      </w:r>
      <w:r w:rsidR="00A15E4D">
        <w:t xml:space="preserve"> Network messages for content sharing are </w:t>
      </w:r>
      <w:r w:rsidR="001E6892">
        <w:t>JSON-</w:t>
      </w:r>
      <w:r w:rsidR="00A15E4D">
        <w:t>encoded and sent via UDP in the local network.</w:t>
      </w:r>
      <w:r w:rsidR="001E6892">
        <w:t xml:space="preserve"> The </w:t>
      </w:r>
      <w:proofErr w:type="spellStart"/>
      <w:r w:rsidR="001E6892">
        <w:t>ActiveReader</w:t>
      </w:r>
      <w:proofErr w:type="spellEnd"/>
      <w:r w:rsidR="001E6892">
        <w:t xml:space="preserve"> uses the </w:t>
      </w:r>
      <w:proofErr w:type="spellStart"/>
      <w:r w:rsidR="001E6892">
        <w:t>TallComponents</w:t>
      </w:r>
      <w:proofErr w:type="spellEnd"/>
      <w:r w:rsidR="001E6892">
        <w:t xml:space="preserve"> PDF kit for accessing pixel-level location information of the PDF contents</w:t>
      </w:r>
      <w:r w:rsidR="005565CB">
        <w:t xml:space="preserve"> [REF]</w:t>
      </w:r>
      <w:r w:rsidR="001E6892">
        <w:t xml:space="preserve">. </w:t>
      </w:r>
    </w:p>
    <w:p w:rsidR="00A22429" w:rsidRDefault="00A22429" w:rsidP="00923DB9">
      <w:pPr>
        <w:pStyle w:val="berschrift3"/>
      </w:pPr>
      <w:r>
        <w:t>Camera-based 2D registration</w:t>
      </w:r>
    </w:p>
    <w:p w:rsidR="00662945" w:rsidRDefault="00012E09" w:rsidP="00A22429">
      <w:r>
        <w:rPr>
          <w:noProof/>
          <w:lang w:val="de-DE" w:eastAsia="de-DE"/>
        </w:rPr>
        <mc:AlternateContent>
          <mc:Choice Requires="wpg">
            <w:drawing>
              <wp:anchor distT="0" distB="0" distL="114300" distR="114300" simplePos="0" relativeHeight="251695616" behindDoc="0" locked="0" layoutInCell="1" allowOverlap="1" wp14:anchorId="794F67E6" wp14:editId="7651DA36">
                <wp:simplePos x="0" y="0"/>
                <wp:positionH relativeFrom="margin">
                  <wp:align>center</wp:align>
                </wp:positionH>
                <wp:positionV relativeFrom="margin">
                  <wp:align>bottom</wp:align>
                </wp:positionV>
                <wp:extent cx="6326505" cy="1275348"/>
                <wp:effectExtent l="0" t="0" r="0" b="1270"/>
                <wp:wrapSquare wrapText="bothSides"/>
                <wp:docPr id="21" name="Group 21"/>
                <wp:cNvGraphicFramePr/>
                <a:graphic xmlns:a="http://schemas.openxmlformats.org/drawingml/2006/main">
                  <a:graphicData uri="http://schemas.microsoft.com/office/word/2010/wordprocessingGroup">
                    <wpg:wgp>
                      <wpg:cNvGrpSpPr/>
                      <wpg:grpSpPr>
                        <a:xfrm>
                          <a:off x="0" y="0"/>
                          <a:ext cx="6326505" cy="1274854"/>
                          <a:chOff x="0" y="494"/>
                          <a:chExt cx="6326505" cy="1274854"/>
                        </a:xfrm>
                      </wpg:grpSpPr>
                      <pic:pic xmlns:pic="http://schemas.openxmlformats.org/drawingml/2006/picture">
                        <pic:nvPicPr>
                          <pic:cNvPr id="19" name="Picture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494"/>
                            <a:ext cx="6323162" cy="999676"/>
                          </a:xfrm>
                          <a:prstGeom prst="rect">
                            <a:avLst/>
                          </a:prstGeom>
                        </pic:spPr>
                      </pic:pic>
                      <wps:wsp>
                        <wps:cNvPr id="20" name="Text Box 20"/>
                        <wps:cNvSpPr txBox="1"/>
                        <wps:spPr>
                          <a:xfrm>
                            <a:off x="0" y="991503"/>
                            <a:ext cx="6326505" cy="283845"/>
                          </a:xfrm>
                          <a:prstGeom prst="rect">
                            <a:avLst/>
                          </a:prstGeom>
                          <a:solidFill>
                            <a:prstClr val="white"/>
                          </a:solidFill>
                          <a:ln>
                            <a:noFill/>
                          </a:ln>
                          <a:effectLst/>
                        </wps:spPr>
                        <wps:txbx>
                          <w:txbxContent>
                            <w:p w:rsidR="00AF49DC" w:rsidRPr="00341AB4" w:rsidRDefault="00AF49DC" w:rsidP="00012E09">
                              <w:pPr>
                                <w:pStyle w:val="Beschriftung"/>
                                <w:rPr>
                                  <w:rFonts w:eastAsia="CMBX10" w:cs="CMBX10"/>
                                  <w:noProof/>
                                  <w:sz w:val="20"/>
                                </w:rPr>
                              </w:pPr>
                              <w:bookmarkStart w:id="153" w:name="_Ref352534744"/>
                              <w:proofErr w:type="gramStart"/>
                              <w:r>
                                <w:t xml:space="preserve">Figure </w:t>
                              </w:r>
                              <w:r>
                                <w:fldChar w:fldCharType="begin"/>
                              </w:r>
                              <w:r>
                                <w:instrText xml:space="preserve"> SEQ Figure \* ARABIC </w:instrText>
                              </w:r>
                              <w:r>
                                <w:fldChar w:fldCharType="separate"/>
                              </w:r>
                              <w:r>
                                <w:rPr>
                                  <w:noProof/>
                                </w:rPr>
                                <w:t>7</w:t>
                              </w:r>
                              <w:r>
                                <w:fldChar w:fldCharType="end"/>
                              </w:r>
                              <w:bookmarkEnd w:id="153"/>
                              <w:r>
                                <w:t>.</w:t>
                              </w:r>
                              <w:proofErr w:type="gramEnd"/>
                              <w:r>
                                <w:t xml:space="preserve"> Registration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48" style="position:absolute;left:0;text-align:left;margin-left:0;margin-top:0;width:498.15pt;height:100.4pt;z-index:251695616;mso-position-horizontal:center;mso-position-horizontal-relative:margin;mso-position-vertical:bottom;mso-position-vertical-relative:margin" coordorigin=",4" coordsize="63265,12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">
                <v:shape id="Picture 19" o:spid="_x0000_s1049" type="#_x0000_t75" style="position:absolute;top:4;width:63231;height:9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yKuDBAAAA2wAAAA8AAABkcnMvZG93bnJldi54bWxET0uLwjAQvgv+hzCCN03dBXWrUVQQBE8+&#10;YHdvYzO2xWZSmtTWf28Ewdt8fM+ZL1tTiDtVLresYDSMQBAnVuecKjiftoMpCOeRNRaWScGDHCwX&#10;3c4cY20bPtD96FMRQtjFqCDzvoyldElGBt3QlsSBu9rKoA+wSqWusAnhppBfUTSWBnMODRmWtMko&#10;uR1ro2Bf//1OzvmjvmzWq/3227nTf5Mo1e+1qxkIT63/iN/unQ7zf+D1SzhAL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ZyKuDBAAAA2wAAAA8AAAAAAAAAAAAAAAAAnwIA&#10;AGRycy9kb3ducmV2LnhtbFBLBQYAAAAABAAEAPcAAACNAwAAAAA=&#10;">
                  <v:imagedata r:id="rId23" o:title=""/>
                  <v:path arrowok="t"/>
                </v:shape>
                <v:shape id="Text Box 20" o:spid="_x0000_s1050" type="#_x0000_t202" style="position:absolute;top:9915;width:6326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AF49DC" w:rsidRPr="00341AB4" w:rsidRDefault="00AF49DC" w:rsidP="00012E09">
                        <w:pPr>
                          <w:pStyle w:val="Beschriftung"/>
                          <w:rPr>
                            <w:rFonts w:eastAsia="CMBX10" w:cs="CMBX10"/>
                            <w:noProof/>
                            <w:sz w:val="20"/>
                          </w:rPr>
                        </w:pPr>
                        <w:bookmarkStart w:id="159" w:name="_Ref352534744"/>
                        <w:proofErr w:type="gramStart"/>
                        <w:r>
                          <w:t xml:space="preserve">Figure </w:t>
                        </w:r>
                        <w:r>
                          <w:fldChar w:fldCharType="begin"/>
                        </w:r>
                        <w:r>
                          <w:instrText xml:space="preserve"> SEQ Figure \* ARABIC </w:instrText>
                        </w:r>
                        <w:r>
                          <w:fldChar w:fldCharType="separate"/>
                        </w:r>
                        <w:r>
                          <w:rPr>
                            <w:noProof/>
                          </w:rPr>
                          <w:t>7</w:t>
                        </w:r>
                        <w:r>
                          <w:fldChar w:fldCharType="end"/>
                        </w:r>
                        <w:bookmarkEnd w:id="159"/>
                        <w:r>
                          <w:t>.</w:t>
                        </w:r>
                        <w:proofErr w:type="gramEnd"/>
                        <w:r>
                          <w:t xml:space="preserve"> Registration</w:t>
                        </w:r>
                      </w:p>
                    </w:txbxContent>
                  </v:textbox>
                </v:shape>
                <w10:wrap type="square" anchorx="margin" anchory="margin"/>
              </v:group>
            </w:pict>
          </mc:Fallback>
        </mc:AlternateContent>
      </w:r>
      <w:r w:rsidR="00A22429">
        <w:t xml:space="preserve">To determine location and orientation of the </w:t>
      </w:r>
      <w:proofErr w:type="spellStart"/>
      <w:r w:rsidR="00A22429">
        <w:t>tPad</w:t>
      </w:r>
      <w:proofErr w:type="spellEnd"/>
      <w:r w:rsidR="00A22429">
        <w:t xml:space="preserve"> within the document </w:t>
      </w:r>
      <w:r w:rsidR="00386B97">
        <w:t>(</w:t>
      </w:r>
      <w:proofErr w:type="spellStart"/>
      <w:r w:rsidR="00386B97">
        <w:t>a.k.a</w:t>
      </w:r>
      <w:proofErr w:type="spellEnd"/>
      <w:r w:rsidR="00386B97">
        <w:t xml:space="preserve"> registration) we</w:t>
      </w:r>
      <w:r w:rsidR="00A22429">
        <w:t xml:space="preserve"> use </w:t>
      </w:r>
      <w:r w:rsidR="008755CB">
        <w:t xml:space="preserve">a </w:t>
      </w:r>
      <w:r w:rsidR="00A22429">
        <w:t>camera attached to the device</w:t>
      </w:r>
      <w:r w:rsidR="00770E5E">
        <w:t xml:space="preserve"> and a feature-matching algorithm</w:t>
      </w:r>
      <w:r w:rsidR="008755CB">
        <w:t>. The</w:t>
      </w:r>
      <w:r w:rsidR="00A22429">
        <w:t xml:space="preserve"> </w:t>
      </w:r>
      <w:r w:rsidR="008755CB">
        <w:t xml:space="preserve">camera </w:t>
      </w:r>
      <w:r w:rsidR="00A22429">
        <w:t>capture</w:t>
      </w:r>
      <w:r w:rsidR="008755CB">
        <w:t>s</w:t>
      </w:r>
      <w:r w:rsidR="00A22429">
        <w:t xml:space="preserve"> </w:t>
      </w:r>
      <w:r w:rsidR="008755CB">
        <w:t xml:space="preserve">the </w:t>
      </w:r>
      <w:proofErr w:type="spellStart"/>
      <w:r w:rsidR="008755CB">
        <w:t>tPad</w:t>
      </w:r>
      <w:proofErr w:type="spellEnd"/>
      <w:r w:rsidR="008755CB">
        <w:t xml:space="preserve"> </w:t>
      </w:r>
      <w:r w:rsidR="00A22429">
        <w:t xml:space="preserve">screen and the underlying surface </w:t>
      </w:r>
      <w:r w:rsidR="008755CB">
        <w:t>from above</w:t>
      </w:r>
      <w:r w:rsidR="00386B97">
        <w:t>, and the registration algorithm process</w:t>
      </w:r>
      <w:r w:rsidR="00523E9A">
        <w:t>es</w:t>
      </w:r>
      <w:r w:rsidR="00386B97">
        <w:t xml:space="preserve"> it</w:t>
      </w:r>
      <w:r w:rsidR="00EF5110">
        <w:t xml:space="preserve"> against potential known documents. The</w:t>
      </w:r>
      <w:r w:rsidR="008755CB">
        <w:t xml:space="preserve"> algorithm </w:t>
      </w:r>
      <w:r w:rsidR="00A22429">
        <w:t>detect</w:t>
      </w:r>
      <w:r w:rsidR="008755CB">
        <w:t>s</w:t>
      </w:r>
      <w:r w:rsidR="00A22429">
        <w:t xml:space="preserve"> the position of the captured image within a digital version of the physical document</w:t>
      </w:r>
      <w:r w:rsidR="00386B97">
        <w:t xml:space="preserve"> by matching features from the captured image with features from the document.</w:t>
      </w:r>
      <w:r w:rsidR="00770E5E">
        <w:t xml:space="preserve"> The location of the image (page number, x-y coordinates, and rotation) maps to the location of the </w:t>
      </w:r>
      <w:proofErr w:type="spellStart"/>
      <w:r w:rsidR="00770E5E">
        <w:t>tPad</w:t>
      </w:r>
      <w:proofErr w:type="spellEnd"/>
      <w:r w:rsidR="00770E5E">
        <w:t xml:space="preserve"> on the document.</w:t>
      </w:r>
    </w:p>
    <w:p w:rsidR="006924BC" w:rsidRDefault="00A22429" w:rsidP="00A22429">
      <w:pPr>
        <w:rPr>
          <w:rFonts w:eastAsia="CMBX10" w:cs="CMBX10"/>
        </w:rPr>
      </w:pPr>
      <w:r>
        <w:t xml:space="preserve">The features, also known as </w:t>
      </w:r>
      <w:proofErr w:type="spellStart"/>
      <w:r>
        <w:t>keypoints</w:t>
      </w:r>
      <w:proofErr w:type="spellEnd"/>
      <w:r>
        <w:t xml:space="preserve">, efficiently describe image patches and </w:t>
      </w:r>
      <w:r w:rsidR="00523E9A">
        <w:t xml:space="preserve">are </w:t>
      </w:r>
      <w:r>
        <w:t xml:space="preserve">invariant to rotation, noise and scale. To detect significant </w:t>
      </w:r>
      <w:proofErr w:type="spellStart"/>
      <w:r>
        <w:t>keypoints</w:t>
      </w:r>
      <w:proofErr w:type="spellEnd"/>
      <w:r>
        <w:t xml:space="preserve"> we use FAST (F</w:t>
      </w:r>
      <w:r>
        <w:rPr>
          <w:rFonts w:eastAsia="CMBX10" w:cs="CMBX10"/>
        </w:rPr>
        <w:t>eatures from Accelerated Segment Test), a fast and high quality corner detector [</w:t>
      </w:r>
      <w:r w:rsidR="003C0FD9">
        <w:rPr>
          <w:rFonts w:eastAsia="CMBX10" w:cs="CMBX10"/>
        </w:rPr>
        <w:fldChar w:fldCharType="begin"/>
      </w:r>
      <w:r w:rsidR="003C0FD9">
        <w:rPr>
          <w:rFonts w:eastAsia="CMBX10" w:cs="CMBX10"/>
        </w:rPr>
        <w:instrText xml:space="preserve"> REF _Ref352144231 \r \h </w:instrText>
      </w:r>
      <w:r w:rsidR="003C0FD9">
        <w:rPr>
          <w:rFonts w:eastAsia="CMBX10" w:cs="CMBX10"/>
        </w:rPr>
      </w:r>
      <w:r w:rsidR="003C0FD9">
        <w:rPr>
          <w:rFonts w:eastAsia="CMBX10" w:cs="CMBX10"/>
        </w:rPr>
        <w:fldChar w:fldCharType="separate"/>
      </w:r>
      <w:r w:rsidR="004056B8">
        <w:rPr>
          <w:rFonts w:eastAsia="CMBX10" w:cs="CMBX10"/>
        </w:rPr>
        <w:t>17</w:t>
      </w:r>
      <w:r w:rsidR="003C0FD9">
        <w:rPr>
          <w:rFonts w:eastAsia="CMBX10" w:cs="CMBX10"/>
        </w:rPr>
        <w:fldChar w:fldCharType="end"/>
      </w:r>
      <w:r w:rsidR="003C0FD9">
        <w:rPr>
          <w:rFonts w:eastAsia="CMBX10" w:cs="CMBX10"/>
        </w:rPr>
        <w:t xml:space="preserve">, </w:t>
      </w:r>
      <w:r w:rsidR="003C0FD9">
        <w:rPr>
          <w:rFonts w:eastAsia="CMBX10" w:cs="CMBX10"/>
        </w:rPr>
        <w:fldChar w:fldCharType="begin"/>
      </w:r>
      <w:r w:rsidR="003C0FD9">
        <w:rPr>
          <w:rFonts w:eastAsia="CMBX10" w:cs="CMBX10"/>
        </w:rPr>
        <w:instrText xml:space="preserve"> REF _Ref352144289 \r \h </w:instrText>
      </w:r>
      <w:r w:rsidR="003C0FD9">
        <w:rPr>
          <w:rFonts w:eastAsia="CMBX10" w:cs="CMBX10"/>
        </w:rPr>
      </w:r>
      <w:r w:rsidR="003C0FD9">
        <w:rPr>
          <w:rFonts w:eastAsia="CMBX10" w:cs="CMBX10"/>
        </w:rPr>
        <w:fldChar w:fldCharType="separate"/>
      </w:r>
      <w:r w:rsidR="004056B8">
        <w:rPr>
          <w:rFonts w:eastAsia="CMBX10" w:cs="CMBX10"/>
        </w:rPr>
        <w:t>18</w:t>
      </w:r>
      <w:r w:rsidR="003C0FD9">
        <w:rPr>
          <w:rFonts w:eastAsia="CMBX10" w:cs="CMBX10"/>
        </w:rPr>
        <w:fldChar w:fldCharType="end"/>
      </w:r>
      <w:r>
        <w:rPr>
          <w:rFonts w:eastAsia="CMBX10" w:cs="CMBX10"/>
        </w:rPr>
        <w:t xml:space="preserve">]. Once </w:t>
      </w:r>
      <w:proofErr w:type="spellStart"/>
      <w:r>
        <w:rPr>
          <w:rFonts w:eastAsia="CMBX10" w:cs="CMBX10"/>
        </w:rPr>
        <w:t>keypoints</w:t>
      </w:r>
      <w:proofErr w:type="spellEnd"/>
      <w:r>
        <w:rPr>
          <w:rFonts w:eastAsia="CMBX10" w:cs="CMBX10"/>
        </w:rPr>
        <w:t xml:space="preserve"> are </w:t>
      </w:r>
      <w:r w:rsidR="00770E5E">
        <w:rPr>
          <w:rFonts w:eastAsia="CMBX10" w:cs="CMBX10"/>
        </w:rPr>
        <w:t>computed</w:t>
      </w:r>
      <w:r>
        <w:rPr>
          <w:rFonts w:eastAsia="CMBX10" w:cs="CMBX10"/>
        </w:rPr>
        <w:t xml:space="preserve"> we u</w:t>
      </w:r>
      <w:r w:rsidR="003C0FD9">
        <w:rPr>
          <w:rFonts w:eastAsia="CMBX10" w:cs="CMBX10"/>
        </w:rPr>
        <w:t xml:space="preserve">se Fast Retina </w:t>
      </w:r>
      <w:proofErr w:type="spellStart"/>
      <w:r w:rsidR="003C0FD9">
        <w:rPr>
          <w:rFonts w:eastAsia="CMBX10" w:cs="CMBX10"/>
        </w:rPr>
        <w:t>Keypoint</w:t>
      </w:r>
      <w:proofErr w:type="spellEnd"/>
      <w:r w:rsidR="003C0FD9">
        <w:rPr>
          <w:rFonts w:eastAsia="CMBX10" w:cs="CMBX10"/>
        </w:rPr>
        <w:t xml:space="preserve"> (FREAK), a descriptor </w:t>
      </w:r>
      <w:r>
        <w:rPr>
          <w:rFonts w:eastAsia="CMBX10" w:cs="CMBX10"/>
        </w:rPr>
        <w:t xml:space="preserve">inspired by the human retina generally faster to compute with lower memory load and more robust to scale, rotation and noise than conventional </w:t>
      </w:r>
      <w:proofErr w:type="spellStart"/>
      <w:r>
        <w:rPr>
          <w:rFonts w:eastAsia="CMBX10" w:cs="CMBX10"/>
        </w:rPr>
        <w:t>keypoint</w:t>
      </w:r>
      <w:proofErr w:type="spellEnd"/>
      <w:r>
        <w:rPr>
          <w:rFonts w:eastAsia="CMBX10" w:cs="CMBX10"/>
        </w:rPr>
        <w:t xml:space="preserve"> descriptors like SIFT, SURF or BRISK [</w:t>
      </w:r>
      <w:r w:rsidR="00770E5E">
        <w:rPr>
          <w:rFonts w:eastAsia="CMBX10" w:cs="CMBX10"/>
        </w:rPr>
        <w:fldChar w:fldCharType="begin"/>
      </w:r>
      <w:r w:rsidR="00770E5E">
        <w:rPr>
          <w:rFonts w:eastAsia="CMBX10" w:cs="CMBX10"/>
        </w:rPr>
        <w:instrText xml:space="preserve"> REF _Ref352144449 \r \h </w:instrText>
      </w:r>
      <w:r w:rsidR="00770E5E">
        <w:rPr>
          <w:rFonts w:eastAsia="CMBX10" w:cs="CMBX10"/>
        </w:rPr>
      </w:r>
      <w:r w:rsidR="00770E5E">
        <w:rPr>
          <w:rFonts w:eastAsia="CMBX10" w:cs="CMBX10"/>
        </w:rPr>
        <w:fldChar w:fldCharType="separate"/>
      </w:r>
      <w:r w:rsidR="004056B8">
        <w:rPr>
          <w:rFonts w:eastAsia="CMBX10" w:cs="CMBX10"/>
        </w:rPr>
        <w:t>2</w:t>
      </w:r>
      <w:r w:rsidR="00770E5E">
        <w:rPr>
          <w:rFonts w:eastAsia="CMBX10" w:cs="CMBX10"/>
        </w:rPr>
        <w:fldChar w:fldCharType="end"/>
      </w:r>
      <w:r>
        <w:rPr>
          <w:rFonts w:eastAsia="CMBX10" w:cs="CMBX10"/>
        </w:rPr>
        <w:t>].</w:t>
      </w:r>
      <w:r w:rsidR="00A72758">
        <w:rPr>
          <w:rFonts w:eastAsia="CMBX10" w:cs="CMBX10"/>
        </w:rPr>
        <w:t xml:space="preserve"> </w:t>
      </w:r>
      <w:r w:rsidR="00EF1F8C">
        <w:rPr>
          <w:rFonts w:eastAsia="CMBX10" w:cs="CMBX10"/>
        </w:rPr>
        <w:t xml:space="preserve">The </w:t>
      </w:r>
      <w:proofErr w:type="spellStart"/>
      <w:r w:rsidR="00EF1F8C">
        <w:rPr>
          <w:rFonts w:eastAsia="CMBX10" w:cs="CMBX10"/>
        </w:rPr>
        <w:t>tPad</w:t>
      </w:r>
      <w:proofErr w:type="spellEnd"/>
      <w:r w:rsidR="00EF1F8C">
        <w:rPr>
          <w:rFonts w:eastAsia="CMBX10" w:cs="CMBX10"/>
        </w:rPr>
        <w:t xml:space="preserve"> maintains a database of documents which physical print-outs it can augment. </w:t>
      </w:r>
      <w:r w:rsidR="00DB7BA8">
        <w:rPr>
          <w:rFonts w:eastAsia="CMBX10" w:cs="CMBX10"/>
        </w:rPr>
        <w:t>T</w:t>
      </w:r>
      <w:r w:rsidR="00EF1F8C">
        <w:rPr>
          <w:rFonts w:eastAsia="CMBX10" w:cs="CMBX10"/>
        </w:rPr>
        <w:t xml:space="preserve">he </w:t>
      </w:r>
      <w:proofErr w:type="spellStart"/>
      <w:r w:rsidR="00EF1F8C">
        <w:rPr>
          <w:rFonts w:eastAsia="CMBX10" w:cs="CMBX10"/>
        </w:rPr>
        <w:t>tPad</w:t>
      </w:r>
      <w:proofErr w:type="spellEnd"/>
      <w:r w:rsidR="00EF1F8C">
        <w:rPr>
          <w:rFonts w:eastAsia="CMBX10" w:cs="CMBX10"/>
        </w:rPr>
        <w:t xml:space="preserve"> stores the digital content, graphical representation, and pre-computed FAST-features</w:t>
      </w:r>
      <w:r w:rsidR="00DB7BA8" w:rsidRPr="00DB7BA8">
        <w:rPr>
          <w:rFonts w:eastAsia="CMBX10" w:cs="CMBX10"/>
        </w:rPr>
        <w:t xml:space="preserve"> </w:t>
      </w:r>
      <w:r w:rsidR="00DB7BA8">
        <w:rPr>
          <w:rFonts w:eastAsia="CMBX10" w:cs="CMBX10"/>
        </w:rPr>
        <w:t>for each document</w:t>
      </w:r>
      <w:r w:rsidR="00EF1F8C">
        <w:rPr>
          <w:rFonts w:eastAsia="CMBX10" w:cs="CMBX10"/>
        </w:rPr>
        <w:t>.</w:t>
      </w:r>
      <w:r w:rsidR="00A72758">
        <w:rPr>
          <w:rFonts w:eastAsia="CMBX10" w:cs="CMBX10"/>
        </w:rPr>
        <w:t xml:space="preserve"> </w:t>
      </w:r>
    </w:p>
    <w:p w:rsidR="0067251C" w:rsidRDefault="0067251C" w:rsidP="00452E09">
      <w:r>
        <w:lastRenderedPageBreak/>
        <w:t xml:space="preserve">Given the camera position, the captured images have a perspective which is incompatible with our feature matching algorithm; i.e. the algorithm is not invariant to perspective transformations. For each captured image the algorithm corrects the perspective distortion using a static warping matrix, then calculates </w:t>
      </w:r>
      <w:r>
        <w:rPr>
          <w:rFonts w:eastAsia="CMBX10" w:cs="CMBX10"/>
        </w:rPr>
        <w:t xml:space="preserve">the FAST-features for the corrected image. </w:t>
      </w:r>
      <w:r>
        <w:t>If the algorithm finds the corrected captured image within the document, a transformation matrix between both is computed and used to derive location and orientation of the device.</w:t>
      </w:r>
    </w:p>
    <w:commentRangeStart w:id="154"/>
    <w:p w:rsidR="001E6892" w:rsidRDefault="001E6892" w:rsidP="001E6892">
      <w:r>
        <w:fldChar w:fldCharType="begin"/>
      </w:r>
      <w:r>
        <w:instrText xml:space="preserve"> REF _Ref352534744 \h </w:instrText>
      </w:r>
      <w:r>
        <w:fldChar w:fldCharType="separate"/>
      </w:r>
      <w:r w:rsidR="004056B8">
        <w:t xml:space="preserve">Figure </w:t>
      </w:r>
      <w:r w:rsidR="004056B8">
        <w:rPr>
          <w:noProof/>
        </w:rPr>
        <w:t>7</w:t>
      </w:r>
      <w:r>
        <w:fldChar w:fldCharType="end"/>
      </w:r>
      <w:r>
        <w:t xml:space="preserve"> shows the results of our registration algorithm tested at the center of the 10 pages of our sample document [</w:t>
      </w:r>
      <w:r w:rsidR="006E68CD">
        <w:fldChar w:fldCharType="begin"/>
      </w:r>
      <w:r w:rsidR="006E68CD">
        <w:instrText xml:space="preserve"> REF _Ref351547952 \r \h </w:instrText>
      </w:r>
      <w:r w:rsidR="006E68CD">
        <w:fldChar w:fldCharType="separate"/>
      </w:r>
      <w:r w:rsidR="004056B8">
        <w:t>3</w:t>
      </w:r>
      <w:r w:rsidR="006E68CD">
        <w:fldChar w:fldCharType="end"/>
      </w:r>
      <w:r>
        <w:t>] at 9 different angles and under three conditions: without screen, with screen (</w:t>
      </w:r>
      <w:r w:rsidR="00523E9A">
        <w:t xml:space="preserve">no </w:t>
      </w:r>
      <w:r>
        <w:t>digital content</w:t>
      </w:r>
      <w:r w:rsidR="00523E9A">
        <w:t xml:space="preserve"> shown</w:t>
      </w:r>
      <w:r>
        <w:t xml:space="preserve">) and partly occluded (with a finger pointing to the middle of the display). </w:t>
      </w:r>
      <w:r w:rsidR="003B6EC5">
        <w:t xml:space="preserve">The </w:t>
      </w:r>
      <w:r>
        <w:t xml:space="preserve">initial results </w:t>
      </w:r>
      <w:r w:rsidR="003B6EC5">
        <w:t xml:space="preserve">show that our implementation works </w:t>
      </w:r>
      <w:r w:rsidR="00523E9A">
        <w:t xml:space="preserve">efficiently </w:t>
      </w:r>
      <w:r w:rsidR="003B6EC5">
        <w:t xml:space="preserve">for most angles, with performance decreasing as the quality of the image decreases (with screen and partially occluded conditions) particularly for the angles between 45 and 90 degrees. These results demonstrate the feasibility of a self-contained camera-based </w:t>
      </w:r>
      <w:proofErr w:type="spellStart"/>
      <w:r w:rsidR="003B6EC5">
        <w:t>cAR</w:t>
      </w:r>
      <w:proofErr w:type="spellEnd"/>
      <w:r w:rsidR="003B6EC5">
        <w:t xml:space="preserve"> device, noting that further investigations are necessary in different light conditions and with other technologies like transparent OLED displays.</w:t>
      </w:r>
      <w:commentRangeEnd w:id="154"/>
      <w:r w:rsidR="00773FF2">
        <w:rPr>
          <w:rStyle w:val="Kommentarzeichen"/>
        </w:rPr>
        <w:commentReference w:id="154"/>
      </w:r>
    </w:p>
    <w:p w:rsidR="00151DB7" w:rsidRDefault="00151DB7" w:rsidP="00E1609C">
      <w:pPr>
        <w:pStyle w:val="berschrift3"/>
      </w:pPr>
      <w:r>
        <w:t>Limitations</w:t>
      </w:r>
    </w:p>
    <w:p w:rsidR="00D43CCB" w:rsidRDefault="00E1609C" w:rsidP="00452E09">
      <w:r>
        <w:t xml:space="preserve">Even though hand-held and mobile the </w:t>
      </w:r>
      <w:proofErr w:type="spellStart"/>
      <w:r>
        <w:t>tPad</w:t>
      </w:r>
      <w:proofErr w:type="spellEnd"/>
      <w:r>
        <w:t xml:space="preserve"> is limited to the </w:t>
      </w:r>
      <w:r w:rsidR="00D43CCB">
        <w:t>light-table</w:t>
      </w:r>
      <w:r>
        <w:t xml:space="preserve"> and the computer it is attached to. Nonetheless, both hardware and software architecture were designed for a self-contained device, meaning it all could work with minimal modification when transparent OLED displays become available. On the other </w:t>
      </w:r>
      <w:r w:rsidR="00523E9A">
        <w:t xml:space="preserve">hand, </w:t>
      </w:r>
      <w:r>
        <w:t xml:space="preserve">registration </w:t>
      </w:r>
      <w:r w:rsidR="00523E9A">
        <w:t xml:space="preserve">works at </w:t>
      </w:r>
      <w:r>
        <w:t xml:space="preserve">only 5 </w:t>
      </w:r>
      <w:r w:rsidR="00D43CCB">
        <w:t>FPS</w:t>
      </w:r>
      <w:r>
        <w:t xml:space="preserve"> approximately. </w:t>
      </w:r>
      <w:r w:rsidR="00523E9A">
        <w:t>T</w:t>
      </w:r>
      <w:r>
        <w:t>he prominence of the camera keeps us from exploring flipping</w:t>
      </w:r>
      <w:r w:rsidR="00523E9A">
        <w:t>,</w:t>
      </w:r>
      <w:r>
        <w:t xml:space="preserve"> and </w:t>
      </w:r>
      <w:r w:rsidR="00D43CCB">
        <w:t xml:space="preserve">touch </w:t>
      </w:r>
      <w:r w:rsidR="00A57691">
        <w:t xml:space="preserve">and pen </w:t>
      </w:r>
      <w:r w:rsidR="00D43CCB">
        <w:t>input</w:t>
      </w:r>
      <w:r w:rsidR="00A57691">
        <w:t xml:space="preserve"> are limited to a single side (the </w:t>
      </w:r>
      <w:proofErr w:type="spellStart"/>
      <w:r w:rsidR="00A57691">
        <w:t>tPad</w:t>
      </w:r>
      <w:proofErr w:type="spellEnd"/>
      <w:r w:rsidR="00A57691">
        <w:t xml:space="preserve"> does not implement RQ3).</w:t>
      </w:r>
      <w:r w:rsidR="00523E9A">
        <w:t xml:space="preserve"> Finally, the nature of LCD displays kept us from really exploring stacking as the display on-top did not received enough backlight.</w:t>
      </w:r>
    </w:p>
    <w:p w:rsidR="000D3246" w:rsidRPr="00AA5ACC" w:rsidRDefault="000D3246" w:rsidP="00AA5ACC">
      <w:pPr>
        <w:pStyle w:val="berschrift1"/>
      </w:pPr>
      <w:r>
        <w:t>Discussion</w:t>
      </w:r>
    </w:p>
    <w:p w:rsidR="00DB5CCD" w:rsidRDefault="00DB5CCD" w:rsidP="00F706D9">
      <w:r>
        <w:t xml:space="preserve">This section presents the main the challenges we identified </w:t>
      </w:r>
      <w:r w:rsidR="00523E9A">
        <w:t xml:space="preserve">for </w:t>
      </w:r>
      <w:r>
        <w:t>design</w:t>
      </w:r>
      <w:r w:rsidR="00523E9A">
        <w:t>ing and implementing</w:t>
      </w:r>
      <w:r>
        <w:t xml:space="preserve"> </w:t>
      </w:r>
      <w:proofErr w:type="spellStart"/>
      <w:r>
        <w:t>cAR</w:t>
      </w:r>
      <w:proofErr w:type="spellEnd"/>
      <w:r>
        <w:t xml:space="preserve"> devices.</w:t>
      </w:r>
    </w:p>
    <w:p w:rsidR="000B3D56" w:rsidRDefault="000E4FDA" w:rsidP="00DB5CCD">
      <w:pPr>
        <w:pStyle w:val="berschrift2"/>
      </w:pPr>
      <w:r>
        <w:t xml:space="preserve">Object </w:t>
      </w:r>
      <w:r w:rsidR="000B3D56">
        <w:t>Model</w:t>
      </w:r>
    </w:p>
    <w:p w:rsidR="002B4EFB" w:rsidRDefault="0065257D" w:rsidP="0065257D">
      <w:r>
        <w:t>A model of the object being augmented</w:t>
      </w:r>
      <w:r w:rsidR="002444D5">
        <w:t xml:space="preserve"> (RQ5)</w:t>
      </w:r>
      <w:r>
        <w:t xml:space="preserve"> is a fundamental piece for </w:t>
      </w:r>
      <w:proofErr w:type="spellStart"/>
      <w:r>
        <w:t>cAR</w:t>
      </w:r>
      <w:proofErr w:type="spellEnd"/>
      <w:r>
        <w:t xml:space="preserve"> because it supports multiple interaction techniques (e.g. anchoring, orientation, extraction, triggers) and compelling application features (e.g. search, video playback, </w:t>
      </w:r>
      <w:proofErr w:type="spellStart"/>
      <w:r>
        <w:t>etc</w:t>
      </w:r>
      <w:proofErr w:type="spellEnd"/>
      <w:r>
        <w:t xml:space="preserve">). The question remains on </w:t>
      </w:r>
      <w:r>
        <w:lastRenderedPageBreak/>
        <w:t xml:space="preserve">how such model should be created and potentially distributed to a </w:t>
      </w:r>
      <w:proofErr w:type="spellStart"/>
      <w:r>
        <w:t>cAR</w:t>
      </w:r>
      <w:proofErr w:type="spellEnd"/>
      <w:r>
        <w:t xml:space="preserve"> device. In the case of document-based applications like active reading such model could be made available by, for example, the publisher of the physical document, either as a self-contained </w:t>
      </w:r>
      <w:proofErr w:type="spellStart"/>
      <w:r>
        <w:t>cAR</w:t>
      </w:r>
      <w:proofErr w:type="spellEnd"/>
      <w:r>
        <w:t xml:space="preserve"> device application or as a file formatted for a general purpose reader (like our </w:t>
      </w:r>
      <w:proofErr w:type="spellStart"/>
      <w:r>
        <w:t>ActiveReader</w:t>
      </w:r>
      <w:proofErr w:type="spellEnd"/>
      <w:r>
        <w:t>). In any case the basic contents, meta-data, and media files should be bundled by a third party and distributed to the device.</w:t>
      </w:r>
      <w:r w:rsidR="008B2492">
        <w:t xml:space="preserve"> We envision a scenario where the device, upon touching a document for the first time, tries to locate itself within a list of known documents (probably in local storage). If failed, the device delegates the identification of the current document to an online service. The service returns a list of possible titles and content providers for the user to choose. </w:t>
      </w:r>
    </w:p>
    <w:p w:rsidR="00DB5CCD" w:rsidRDefault="008B2492" w:rsidP="00822BA3">
      <w:r>
        <w:t xml:space="preserve">In another approach, the </w:t>
      </w:r>
      <w:proofErr w:type="spellStart"/>
      <w:r>
        <w:t>cAR</w:t>
      </w:r>
      <w:proofErr w:type="spellEnd"/>
      <w:r>
        <w:t xml:space="preserve"> device attempts to create the model of the document based on the images captured by its camera.</w:t>
      </w:r>
      <w:r w:rsidR="002B4EFB">
        <w:t xml:space="preserve"> </w:t>
      </w:r>
      <w:r>
        <w:t>A basic image-stitching algorithm could provide the basic frame of reference</w:t>
      </w:r>
      <w:r w:rsidR="00822BA3">
        <w:t xml:space="preserve"> </w:t>
      </w:r>
      <w:r w:rsidR="00523E9A">
        <w:t xml:space="preserve">for </w:t>
      </w:r>
      <w:r w:rsidR="00822BA3" w:rsidRPr="00822BA3">
        <w:rPr>
          <w:i/>
        </w:rPr>
        <w:t>contact-based</w:t>
      </w:r>
      <w:r w:rsidR="00822BA3">
        <w:t xml:space="preserve"> interaction techniques</w:t>
      </w:r>
      <w:r>
        <w:t xml:space="preserve">, </w:t>
      </w:r>
      <w:r w:rsidR="00822BA3" w:rsidRPr="00822BA3">
        <w:rPr>
          <w:i/>
        </w:rPr>
        <w:t>direct pointing</w:t>
      </w:r>
      <w:r w:rsidR="00822BA3">
        <w:t xml:space="preserve"> and</w:t>
      </w:r>
      <w:r>
        <w:t xml:space="preserve"> </w:t>
      </w:r>
      <w:r w:rsidRPr="008B2492">
        <w:rPr>
          <w:i/>
        </w:rPr>
        <w:t>anchoring</w:t>
      </w:r>
      <w:r>
        <w:t xml:space="preserve">. More elaborate techniques like </w:t>
      </w:r>
      <w:r w:rsidRPr="00523E9A">
        <w:rPr>
          <w:i/>
        </w:rPr>
        <w:t>orientation</w:t>
      </w:r>
      <w:r w:rsidR="00523E9A">
        <w:t xml:space="preserve"> and</w:t>
      </w:r>
      <w:r>
        <w:t xml:space="preserve"> </w:t>
      </w:r>
      <w:r w:rsidRPr="00523E9A">
        <w:rPr>
          <w:i/>
        </w:rPr>
        <w:t>extraction</w:t>
      </w:r>
      <w:r w:rsidR="00822BA3">
        <w:t xml:space="preserve"> would need</w:t>
      </w:r>
      <w:r w:rsidR="00523E9A">
        <w:t xml:space="preserve"> user assistance or some degree</w:t>
      </w:r>
      <w:r w:rsidR="00822BA3">
        <w:t xml:space="preserve"> of artificial intelligence (detect text flow direction, extract text from images, </w:t>
      </w:r>
      <w:proofErr w:type="spellStart"/>
      <w:r w:rsidR="00822BA3">
        <w:t>etc</w:t>
      </w:r>
      <w:proofErr w:type="spellEnd"/>
      <w:r w:rsidR="00822BA3">
        <w:t>).</w:t>
      </w:r>
    </w:p>
    <w:p w:rsidR="00DB5CCD" w:rsidRDefault="00DB5CCD" w:rsidP="00DB5CCD">
      <w:pPr>
        <w:pStyle w:val="berschrift2"/>
      </w:pPr>
      <w:r>
        <w:t>Camera-based Registration</w:t>
      </w:r>
      <w:r w:rsidR="0065257D">
        <w:t xml:space="preserve"> and Optimizations</w:t>
      </w:r>
    </w:p>
    <w:p w:rsidR="00822BA3" w:rsidRDefault="00822BA3" w:rsidP="00822BA3">
      <w:r>
        <w:t>A mayor portion of our implementation was dedicated to the camera-based registration algorithm</w:t>
      </w:r>
      <w:r w:rsidR="002444D5">
        <w:t xml:space="preserve"> (RQ1)</w:t>
      </w:r>
      <w:r>
        <w:t xml:space="preserve">, allowing us to identify its </w:t>
      </w:r>
      <w:r w:rsidR="002444D5">
        <w:t xml:space="preserve">flaws </w:t>
      </w:r>
      <w:r>
        <w:t xml:space="preserve">and propose several </w:t>
      </w:r>
      <w:r w:rsidR="00523E9A">
        <w:t>optimizations</w:t>
      </w:r>
      <w:r>
        <w:t xml:space="preserve">. </w:t>
      </w:r>
    </w:p>
    <w:p w:rsidR="00523E9A" w:rsidRDefault="00822BA3" w:rsidP="0065257D">
      <w:r>
        <w:t xml:space="preserve">The main </w:t>
      </w:r>
      <w:r w:rsidR="00523E9A">
        <w:t>flaw</w:t>
      </w:r>
      <w:r>
        <w:t xml:space="preserve"> we found in </w:t>
      </w:r>
      <w:r w:rsidR="00523E9A">
        <w:t xml:space="preserve">this </w:t>
      </w:r>
      <w:r>
        <w:t xml:space="preserve">approach is its impact on the device itself. Given that the camera needs to capture a good portion of the screen, it needs to be elevated from the display plane. Moreover, feature matching algorithms like the ones we used are </w:t>
      </w:r>
      <w:r w:rsidR="009B3551">
        <w:t xml:space="preserve">computationally demanding, </w:t>
      </w:r>
      <w:r>
        <w:t xml:space="preserve">sensible to </w:t>
      </w:r>
      <w:r w:rsidR="009B3551">
        <w:t xml:space="preserve">lighting conditions and device orientation, and dependent of the number of observable features.  To ameliorate the hardware requirements the device could use </w:t>
      </w:r>
      <w:r>
        <w:t xml:space="preserve">wide-angle lenses (with the added image distortion that needs to be compensated), multiple smaller </w:t>
      </w:r>
      <w:r w:rsidR="009B3551">
        <w:t>cameras distributed around the display</w:t>
      </w:r>
      <w:r>
        <w:t xml:space="preserve">, or pixel-level capture similar to Microsoft’s </w:t>
      </w:r>
      <w:proofErr w:type="spellStart"/>
      <w:r>
        <w:t>PixelSense</w:t>
      </w:r>
      <w:proofErr w:type="spellEnd"/>
      <w:r>
        <w:t xml:space="preserve"> technology for tabletop</w:t>
      </w:r>
      <w:r w:rsidR="009B3551">
        <w:t>s</w:t>
      </w:r>
      <w:r>
        <w:t>.</w:t>
      </w:r>
      <w:r w:rsidR="009B3551">
        <w:t xml:space="preserve"> </w:t>
      </w:r>
    </w:p>
    <w:p w:rsidR="009B3551" w:rsidRDefault="009B3551" w:rsidP="0065257D">
      <w:r>
        <w:t xml:space="preserve">The other limitations </w:t>
      </w:r>
      <w:r w:rsidR="00523E9A">
        <w:t xml:space="preserve">can </w:t>
      </w:r>
      <w:r>
        <w:t>be handled through software optimizations.</w:t>
      </w:r>
      <w:r w:rsidR="00523E9A">
        <w:t xml:space="preserve"> </w:t>
      </w:r>
      <w:r>
        <w:t xml:space="preserve">For example, </w:t>
      </w:r>
      <w:r w:rsidR="002444D5">
        <w:t xml:space="preserve">registration could use a multi-level approach </w:t>
      </w:r>
      <w:r>
        <w:t>to reduce computational load</w:t>
      </w:r>
      <w:r w:rsidR="002444D5">
        <w:t>:</w:t>
      </w:r>
      <w:r>
        <w:t xml:space="preserve"> </w:t>
      </w:r>
      <w:r w:rsidR="002444D5">
        <w:t>i</w:t>
      </w:r>
      <w:r>
        <w:t>f the current page is already known, the device tries to detect its new location by searching only on the actual page. In case of failure a search is performed in the surrounding pages</w:t>
      </w:r>
      <w:r w:rsidR="002444D5">
        <w:t xml:space="preserve"> (next and </w:t>
      </w:r>
      <w:r>
        <w:t>prev</w:t>
      </w:r>
      <w:r w:rsidR="002444D5">
        <w:t>ious</w:t>
      </w:r>
      <w:r>
        <w:t xml:space="preserve">), and ultimately in the complete document. However, </w:t>
      </w:r>
      <w:r w:rsidR="002444D5">
        <w:t xml:space="preserve">when the document is large enough (e.g. a 700 pages chemistry book) such search could take several minutes. In this case the </w:t>
      </w:r>
      <w:proofErr w:type="spellStart"/>
      <w:r w:rsidR="002444D5">
        <w:t>cAR</w:t>
      </w:r>
      <w:proofErr w:type="spellEnd"/>
      <w:r w:rsidR="002444D5">
        <w:t xml:space="preserve"> device could calculate the camera features locally and delegate the search to an online service. For better energy efficiency, a </w:t>
      </w:r>
      <w:proofErr w:type="spellStart"/>
      <w:r w:rsidR="002444D5">
        <w:t>cAR</w:t>
      </w:r>
      <w:proofErr w:type="spellEnd"/>
      <w:r w:rsidR="002444D5">
        <w:t xml:space="preserve"> device could only call the registration algorithm when a movement is detected through the accelerometer or upon request by pressing a physical button.</w:t>
      </w:r>
    </w:p>
    <w:p w:rsidR="00187D81" w:rsidRDefault="000E4FDA" w:rsidP="000E4FDA">
      <w:pPr>
        <w:pStyle w:val="berschrift2"/>
      </w:pPr>
      <w:r>
        <w:lastRenderedPageBreak/>
        <w:t>Color Mixing</w:t>
      </w:r>
    </w:p>
    <w:p w:rsidR="009B1E08" w:rsidRDefault="002444D5" w:rsidP="005D19A3">
      <w:r>
        <w:t xml:space="preserve">A mayor usability obstacle when using the </w:t>
      </w:r>
      <w:proofErr w:type="spellStart"/>
      <w:r>
        <w:t>tPad</w:t>
      </w:r>
      <w:proofErr w:type="spellEnd"/>
      <w:r>
        <w:t xml:space="preserve"> was the interference of colors between the </w:t>
      </w:r>
      <w:r w:rsidR="002B4EFB">
        <w:t xml:space="preserve">paper document and the content on the LCD display, affecting the legibility of the digital content. This phenomenon is similar to the one described by </w:t>
      </w:r>
      <w:proofErr w:type="spellStart"/>
      <w:r w:rsidR="002B4EFB">
        <w:t>Gabbard</w:t>
      </w:r>
      <w:proofErr w:type="spellEnd"/>
      <w:r w:rsidR="002B4EFB">
        <w:t xml:space="preserve"> et al for projector-based transparent displays</w:t>
      </w:r>
      <w:r w:rsidR="005D19A3">
        <w:t xml:space="preserve"> [REF]</w:t>
      </w:r>
      <w:r w:rsidR="002B4EFB">
        <w:t>, and also occurs in transparent OLED displays.</w:t>
      </w:r>
      <w:r w:rsidR="005D19A3">
        <w:t xml:space="preserve"> Handling color mixing is an important issue for consumer-ready </w:t>
      </w:r>
      <w:proofErr w:type="spellStart"/>
      <w:r w:rsidR="005D19A3">
        <w:t>cAR</w:t>
      </w:r>
      <w:proofErr w:type="spellEnd"/>
      <w:r w:rsidR="005D19A3">
        <w:t xml:space="preserve"> devices and we propose three </w:t>
      </w:r>
      <w:r w:rsidR="00523E9A">
        <w:t>potential solutions</w:t>
      </w:r>
      <w:r w:rsidR="005D19A3">
        <w:t xml:space="preserve">. The simplest </w:t>
      </w:r>
      <w:r w:rsidR="00523E9A">
        <w:t>solution</w:t>
      </w:r>
      <w:r w:rsidR="005D19A3">
        <w:t xml:space="preserve"> tries to re-locate UI elements to areas where color mixing is minimal (similar to [REF]). A more elaborate </w:t>
      </w:r>
      <w:r w:rsidR="00523E9A">
        <w:t>solution</w:t>
      </w:r>
      <w:r w:rsidR="005D19A3">
        <w:t xml:space="preserve"> relies on concepts of color theory to predict color mixing and compensate the displayed color (similar to [REF]). An optimal solution uses a display technology that integrates the advantages of LCD and </w:t>
      </w:r>
      <w:r w:rsidR="00187D81">
        <w:t>OLED</w:t>
      </w:r>
      <w:r w:rsidR="005D19A3">
        <w:t xml:space="preserve"> displays: to show digital content the LCD layer shows a black pixel to block the light from behind, while the OLED layer shows the colored pixel. For transparent areas the LCD shows a white pixel while the OLED shows nothing.</w:t>
      </w:r>
    </w:p>
    <w:p w:rsidR="00130ED0" w:rsidRDefault="00523E9A" w:rsidP="000E4FDA">
      <w:pPr>
        <w:pStyle w:val="berschrift2"/>
      </w:pPr>
      <w:r>
        <w:t>Device Ecologies</w:t>
      </w:r>
    </w:p>
    <w:p w:rsidR="002444D5" w:rsidRDefault="005D19A3" w:rsidP="002444D5">
      <w:r>
        <w:t xml:space="preserve">A recurring topic during the design and user-feedback session was the integration of content created in the </w:t>
      </w:r>
      <w:proofErr w:type="spellStart"/>
      <w:r>
        <w:t>cAR</w:t>
      </w:r>
      <w:proofErr w:type="spellEnd"/>
      <w:r>
        <w:t xml:space="preserve"> device with other computational tools including other </w:t>
      </w:r>
      <w:proofErr w:type="spellStart"/>
      <w:r>
        <w:t>cAR</w:t>
      </w:r>
      <w:proofErr w:type="spellEnd"/>
      <w:r>
        <w:t xml:space="preserve"> devices (RQ4). </w:t>
      </w:r>
      <w:r w:rsidR="00F669A5">
        <w:t xml:space="preserve">If we consider </w:t>
      </w:r>
      <w:r>
        <w:t xml:space="preserve">active reading </w:t>
      </w:r>
      <w:r w:rsidR="00F669A5">
        <w:t xml:space="preserve">as part of the creative process, the content from the </w:t>
      </w:r>
      <w:proofErr w:type="spellStart"/>
      <w:r w:rsidR="00F669A5">
        <w:t>cAR</w:t>
      </w:r>
      <w:proofErr w:type="spellEnd"/>
      <w:r w:rsidR="00F669A5">
        <w:t xml:space="preserve"> device </w:t>
      </w:r>
      <w:r w:rsidR="00523E9A">
        <w:t>should</w:t>
      </w:r>
      <w:r w:rsidR="00F669A5">
        <w:t xml:space="preserve"> be accessed later for archival or reference. </w:t>
      </w:r>
      <w:r w:rsidR="00523E9A">
        <w:t xml:space="preserve">A </w:t>
      </w:r>
      <w:proofErr w:type="spellStart"/>
      <w:r w:rsidR="00523E9A">
        <w:t>cAR</w:t>
      </w:r>
      <w:proofErr w:type="spellEnd"/>
      <w:r w:rsidR="00523E9A">
        <w:t xml:space="preserve"> device should then provide mechanism for integrating not only with others of the same </w:t>
      </w:r>
      <w:proofErr w:type="spellStart"/>
      <w:r w:rsidR="00523E9A">
        <w:t>tPad</w:t>
      </w:r>
      <w:proofErr w:type="spellEnd"/>
      <w:r w:rsidR="00523E9A">
        <w:t>, but also with traditional PCs.</w:t>
      </w:r>
    </w:p>
    <w:p w:rsidR="000D3246" w:rsidRDefault="000D3246" w:rsidP="000D3246">
      <w:pPr>
        <w:pStyle w:val="berschrift1"/>
      </w:pPr>
      <w:r>
        <w:t>Conclusions</w:t>
      </w:r>
    </w:p>
    <w:p w:rsidR="00F669A5" w:rsidRDefault="00DB5CCD" w:rsidP="00452E09">
      <w:r>
        <w:t xml:space="preserve">In this paper we proposed the notion of Contact Augmented Reality, presented a series of interaction techniques for </w:t>
      </w:r>
      <w:proofErr w:type="spellStart"/>
      <w:r>
        <w:t>cAR</w:t>
      </w:r>
      <w:proofErr w:type="spellEnd"/>
      <w:r>
        <w:t xml:space="preserve"> devices, and implemented two </w:t>
      </w:r>
      <w:proofErr w:type="spellStart"/>
      <w:r>
        <w:t>cAR</w:t>
      </w:r>
      <w:proofErr w:type="spellEnd"/>
      <w:r>
        <w:t xml:space="preserve"> prototypes to support active reading.</w:t>
      </w:r>
      <w:r w:rsidR="00F669A5">
        <w:t xml:space="preserve"> Rather than proposing an optimal tool for active reading support, we aimed at exploring how users would interact with </w:t>
      </w:r>
      <w:proofErr w:type="spellStart"/>
      <w:r w:rsidR="00F669A5">
        <w:t>cAR</w:t>
      </w:r>
      <w:proofErr w:type="spellEnd"/>
      <w:r w:rsidR="00F669A5">
        <w:t xml:space="preserve"> devices and their feasibility with existing technologies.</w:t>
      </w:r>
    </w:p>
    <w:p w:rsidR="002D13B0" w:rsidRDefault="00F669A5" w:rsidP="00AA5ACC">
      <w:r>
        <w:t xml:space="preserve">Our first </w:t>
      </w:r>
      <w:r w:rsidR="00D01F43">
        <w:t xml:space="preserve">low-fidelity </w:t>
      </w:r>
      <w:r>
        <w:t>prototype</w:t>
      </w:r>
      <w:r w:rsidR="00D01F43">
        <w:t xml:space="preserve"> uses a tabletop computer and acrylic tangibles. A semi-structured used feedback session showed participants understand the </w:t>
      </w:r>
      <w:proofErr w:type="spellStart"/>
      <w:r w:rsidR="00D01F43">
        <w:t>cAR</w:t>
      </w:r>
      <w:proofErr w:type="spellEnd"/>
      <w:r w:rsidR="00D01F43">
        <w:t xml:space="preserve"> concept and the interaction techniques, and appreciated the opportunities offered by </w:t>
      </w:r>
      <w:r w:rsidR="00D01F43" w:rsidRPr="00D01F43">
        <w:rPr>
          <w:i/>
        </w:rPr>
        <w:t>extraction</w:t>
      </w:r>
      <w:r w:rsidR="00D01F43">
        <w:rPr>
          <w:i/>
        </w:rPr>
        <w:t xml:space="preserve"> </w:t>
      </w:r>
      <w:r w:rsidR="00D01F43">
        <w:t xml:space="preserve">such as online sharing, translation and saving for later. Participants also highlighted the possibilities it opens for active reading such as rich-media (video), content search and references lookup. </w:t>
      </w:r>
      <w:r>
        <w:t xml:space="preserve">We used the insight gained from users of the tabletop prototype to design the </w:t>
      </w:r>
      <w:proofErr w:type="spellStart"/>
      <w:r>
        <w:t>tPad</w:t>
      </w:r>
      <w:proofErr w:type="spellEnd"/>
      <w:r>
        <w:t>, a prototype with all of the elements necessa</w:t>
      </w:r>
      <w:r w:rsidR="00D01F43">
        <w:t xml:space="preserve">ry for a self-contained device. From building the </w:t>
      </w:r>
      <w:proofErr w:type="spellStart"/>
      <w:r w:rsidR="00D01F43">
        <w:t>tPad</w:t>
      </w:r>
      <w:proofErr w:type="spellEnd"/>
      <w:r w:rsidR="00D01F43">
        <w:t xml:space="preserve"> we learnt that a camera-based approach can efficiently determine location in a document, and identified the hardware and software elements necessary to support</w:t>
      </w:r>
      <w:r w:rsidR="002D13B0">
        <w:t xml:space="preserve"> off-device interaction techniques (</w:t>
      </w:r>
      <w:r w:rsidR="002D13B0" w:rsidRPr="002D13B0">
        <w:rPr>
          <w:i/>
        </w:rPr>
        <w:t>flipping</w:t>
      </w:r>
      <w:r w:rsidR="002D13B0">
        <w:t xml:space="preserve"> and </w:t>
      </w:r>
      <w:r w:rsidR="002D13B0" w:rsidRPr="002D13B0">
        <w:rPr>
          <w:i/>
        </w:rPr>
        <w:t>stacking</w:t>
      </w:r>
      <w:r w:rsidR="002D13B0">
        <w:t xml:space="preserve">). The experience building these two prototypes provided the ground to discuss the importance of the </w:t>
      </w:r>
      <w:r w:rsidR="002D13B0" w:rsidRPr="002D13B0">
        <w:rPr>
          <w:i/>
        </w:rPr>
        <w:t>object model</w:t>
      </w:r>
      <w:r w:rsidR="002D13B0">
        <w:t xml:space="preserve">, possible </w:t>
      </w:r>
      <w:r w:rsidR="002D13B0" w:rsidRPr="002D13B0">
        <w:rPr>
          <w:i/>
        </w:rPr>
        <w:t>registration optimizations</w:t>
      </w:r>
      <w:r w:rsidR="002D13B0">
        <w:t xml:space="preserve">, </w:t>
      </w:r>
      <w:r w:rsidR="002D13B0" w:rsidRPr="002D13B0">
        <w:rPr>
          <w:i/>
        </w:rPr>
        <w:t>color mixing</w:t>
      </w:r>
      <w:r w:rsidR="002D13B0">
        <w:t xml:space="preserve"> and </w:t>
      </w:r>
      <w:r w:rsidR="002D13B0" w:rsidRPr="002D13B0">
        <w:rPr>
          <w:i/>
        </w:rPr>
        <w:t>device ecologies</w:t>
      </w:r>
      <w:r w:rsidR="002D13B0">
        <w:t xml:space="preserve">. </w:t>
      </w:r>
    </w:p>
    <w:p w:rsidR="00AA5ACC" w:rsidRDefault="00F669A5" w:rsidP="00AA5ACC">
      <w:r>
        <w:lastRenderedPageBreak/>
        <w:t xml:space="preserve">Our future work includes building a complete self-contained </w:t>
      </w:r>
      <w:proofErr w:type="spellStart"/>
      <w:r>
        <w:t>tPad</w:t>
      </w:r>
      <w:proofErr w:type="spellEnd"/>
      <w:r>
        <w:t xml:space="preserve"> with </w:t>
      </w:r>
      <w:r w:rsidR="00D01F43">
        <w:t xml:space="preserve">better image capture, </w:t>
      </w:r>
      <w:r>
        <w:t xml:space="preserve">batteries, </w:t>
      </w:r>
      <w:r w:rsidR="00D01F43">
        <w:t>and embedded-</w:t>
      </w:r>
      <w:r>
        <w:t xml:space="preserve">computer without the need of a light table. We also want to explore the multi-level registration and ad-hoc model acquisition. </w:t>
      </w:r>
    </w:p>
    <w:p w:rsidR="006B3F1F" w:rsidRDefault="006B3F1F" w:rsidP="00AA5ACC">
      <w:pPr>
        <w:pStyle w:val="berschrift1"/>
      </w:pPr>
      <w:r>
        <w:t>REFERENCES</w:t>
      </w:r>
    </w:p>
    <w:p w:rsidR="006B3F1F" w:rsidRDefault="00363E5C" w:rsidP="005652B0">
      <w:pPr>
        <w:pStyle w:val="References"/>
        <w:numPr>
          <w:ilvl w:val="0"/>
          <w:numId w:val="22"/>
        </w:numPr>
        <w:jc w:val="left"/>
      </w:pPr>
      <w:bookmarkStart w:id="155" w:name="_Ref347240962"/>
      <w:r>
        <w:t xml:space="preserve"> </w:t>
      </w:r>
      <w:bookmarkStart w:id="156" w:name="_Ref349394446"/>
      <w:r w:rsidR="005652B0">
        <w:t>Adler</w:t>
      </w:r>
      <w:r>
        <w:t>,</w:t>
      </w:r>
      <w:r w:rsidR="005652B0">
        <w:t xml:space="preserve"> </w:t>
      </w:r>
      <w:r>
        <w:t xml:space="preserve">M. J. </w:t>
      </w:r>
      <w:r w:rsidR="005652B0">
        <w:t xml:space="preserve">and Van </w:t>
      </w:r>
      <w:proofErr w:type="spellStart"/>
      <w:r w:rsidR="005652B0">
        <w:t>Doren</w:t>
      </w:r>
      <w:proofErr w:type="spellEnd"/>
      <w:r>
        <w:t>, C</w:t>
      </w:r>
      <w:r w:rsidR="005652B0">
        <w:t>. How to Read a Book. Revised edition, Simon and Schuster, New York, 1972.</w:t>
      </w:r>
      <w:bookmarkEnd w:id="155"/>
      <w:bookmarkEnd w:id="156"/>
    </w:p>
    <w:p w:rsidR="0057123F" w:rsidRDefault="00F66E30" w:rsidP="005652B0">
      <w:pPr>
        <w:pStyle w:val="References"/>
        <w:numPr>
          <w:ilvl w:val="0"/>
          <w:numId w:val="22"/>
        </w:numPr>
        <w:jc w:val="left"/>
      </w:pPr>
      <w:r>
        <w:rPr>
          <w:rFonts w:eastAsia="CMBX10" w:cs="CMBX10"/>
        </w:rPr>
        <w:t xml:space="preserve"> </w:t>
      </w:r>
      <w:bookmarkStart w:id="157" w:name="_Ref352144449"/>
      <w:proofErr w:type="spellStart"/>
      <w:r w:rsidR="0057123F">
        <w:rPr>
          <w:rFonts w:eastAsia="CMBX10" w:cs="CMBX10"/>
        </w:rPr>
        <w:t>Alahi</w:t>
      </w:r>
      <w:proofErr w:type="spellEnd"/>
      <w:r w:rsidR="0057123F">
        <w:rPr>
          <w:rFonts w:eastAsia="CMBX10" w:cs="CMBX10"/>
        </w:rPr>
        <w:t xml:space="preserve">, A. and Ortiz, R. and </w:t>
      </w:r>
      <w:proofErr w:type="spellStart"/>
      <w:r w:rsidR="0057123F">
        <w:rPr>
          <w:rFonts w:eastAsia="CMBX10" w:cs="CMBX10"/>
        </w:rPr>
        <w:t>Vandergheynst</w:t>
      </w:r>
      <w:proofErr w:type="spellEnd"/>
      <w:r w:rsidR="0057123F">
        <w:rPr>
          <w:rFonts w:eastAsia="CMBX10" w:cs="CMBX10"/>
        </w:rPr>
        <w:t xml:space="preserve">, P. 2012. FREAK: Fast Retina </w:t>
      </w:r>
      <w:proofErr w:type="spellStart"/>
      <w:r w:rsidR="0057123F">
        <w:rPr>
          <w:rFonts w:eastAsia="CMBX10" w:cs="CMBX10"/>
        </w:rPr>
        <w:t>Keypoint</w:t>
      </w:r>
      <w:proofErr w:type="spellEnd"/>
      <w:r w:rsidR="0057123F">
        <w:rPr>
          <w:rFonts w:eastAsia="CMBX10" w:cs="CMBX10"/>
        </w:rPr>
        <w:t>, IEEE Conference on Computer Vision and Pattern Recognition, 2012.</w:t>
      </w:r>
      <w:bookmarkEnd w:id="157"/>
    </w:p>
    <w:p w:rsidR="00360B26" w:rsidRDefault="00360B26" w:rsidP="00360B26">
      <w:pPr>
        <w:pStyle w:val="References"/>
        <w:numPr>
          <w:ilvl w:val="0"/>
          <w:numId w:val="22"/>
        </w:numPr>
        <w:jc w:val="left"/>
      </w:pPr>
      <w:r>
        <w:t xml:space="preserve"> </w:t>
      </w:r>
      <w:bookmarkStart w:id="158" w:name="_Ref351547952"/>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158"/>
    </w:p>
    <w:p w:rsidR="00C3249D" w:rsidRDefault="008A44B2" w:rsidP="00C3249D">
      <w:pPr>
        <w:pStyle w:val="References"/>
        <w:numPr>
          <w:ilvl w:val="0"/>
          <w:numId w:val="22"/>
        </w:numPr>
        <w:jc w:val="left"/>
      </w:pPr>
      <w:r>
        <w:t xml:space="preserve"> </w:t>
      </w:r>
      <w:bookmarkStart w:id="159" w:name="_Ref352232780"/>
      <w:bookmarkStart w:id="160" w:name="_Ref349312273"/>
      <w:r w:rsidR="00C3249D" w:rsidRPr="00C3249D">
        <w:t xml:space="preserve">Bier, </w:t>
      </w:r>
      <w:r w:rsidR="00C3249D">
        <w:t xml:space="preserve">E. A., </w:t>
      </w:r>
      <w:r w:rsidR="00C3249D" w:rsidRPr="00C3249D">
        <w:t>Stone,</w:t>
      </w:r>
      <w:r w:rsidR="00C3249D">
        <w:t xml:space="preserve"> </w:t>
      </w:r>
      <w:r w:rsidR="00C3249D" w:rsidRPr="00C3249D">
        <w:t>M</w:t>
      </w:r>
      <w:r w:rsidR="00C3249D">
        <w:t>.</w:t>
      </w:r>
      <w:r w:rsidR="00C3249D" w:rsidRPr="00C3249D">
        <w:t xml:space="preserve"> C.</w:t>
      </w:r>
      <w:r w:rsidR="00C3249D">
        <w:t>,</w:t>
      </w:r>
      <w:r w:rsidR="00C3249D" w:rsidRPr="00C3249D">
        <w:t xml:space="preserve"> Pier,</w:t>
      </w:r>
      <w:r w:rsidR="00C3249D">
        <w:t xml:space="preserve"> K.,</w:t>
      </w:r>
      <w:r w:rsidR="00C3249D" w:rsidRPr="00C3249D">
        <w:t xml:space="preserve"> Buxton,</w:t>
      </w:r>
      <w:r w:rsidR="00C3249D">
        <w:t xml:space="preserve"> W.,</w:t>
      </w:r>
      <w:r w:rsidR="00C3249D" w:rsidRPr="00C3249D">
        <w:t xml:space="preserve"> and </w:t>
      </w:r>
      <w:proofErr w:type="spellStart"/>
      <w:r w:rsidR="00C3249D" w:rsidRPr="00C3249D">
        <w:t>DeRose</w:t>
      </w:r>
      <w:proofErr w:type="spellEnd"/>
      <w:r w:rsidR="00C3249D">
        <w:t>, T. D</w:t>
      </w:r>
      <w:r w:rsidR="00C3249D" w:rsidRPr="00C3249D">
        <w:t xml:space="preserve">. 1993. </w:t>
      </w:r>
      <w:proofErr w:type="spellStart"/>
      <w:r w:rsidR="00C3249D" w:rsidRPr="00C3249D">
        <w:t>Toolglass</w:t>
      </w:r>
      <w:proofErr w:type="spellEnd"/>
      <w:r w:rsidR="00C3249D" w:rsidRPr="00C3249D">
        <w:t xml:space="preserve"> and magic lenses: the see-through interface. In Proc</w:t>
      </w:r>
      <w:r w:rsidR="000955E1">
        <w:t>. SIGGRAPH '93.</w:t>
      </w:r>
      <w:bookmarkEnd w:id="159"/>
    </w:p>
    <w:p w:rsidR="006B3F1F" w:rsidRDefault="00C3249D" w:rsidP="00363E5C">
      <w:pPr>
        <w:pStyle w:val="References"/>
        <w:numPr>
          <w:ilvl w:val="0"/>
          <w:numId w:val="22"/>
        </w:numPr>
        <w:jc w:val="left"/>
      </w:pPr>
      <w:r>
        <w:t xml:space="preserve"> </w:t>
      </w:r>
      <w:proofErr w:type="spellStart"/>
      <w:r w:rsidR="008A44B2" w:rsidRPr="008A44B2">
        <w:t>Bimber</w:t>
      </w:r>
      <w:proofErr w:type="spellEnd"/>
      <w:r w:rsidR="00363E5C">
        <w:t>, O.</w:t>
      </w:r>
      <w:r w:rsidR="008A44B2" w:rsidRPr="008A44B2">
        <w:t xml:space="preserve"> and </w:t>
      </w:r>
      <w:proofErr w:type="spellStart"/>
      <w:r w:rsidR="00363E5C" w:rsidRPr="008A44B2">
        <w:t>Raskar</w:t>
      </w:r>
      <w:proofErr w:type="spellEnd"/>
      <w:r w:rsidR="00363E5C">
        <w:t xml:space="preserve">, </w:t>
      </w:r>
      <w:r w:rsidR="008A44B2" w:rsidRPr="008A44B2">
        <w:t>R. 2005. Spatial Augmented Reality: Merging Real and Virtual Worlds. A. K. Peters, Ltd., Natick, MA, USA.</w:t>
      </w:r>
      <w:bookmarkEnd w:id="160"/>
    </w:p>
    <w:p w:rsidR="00360B26" w:rsidRDefault="00360B26" w:rsidP="00360B26">
      <w:pPr>
        <w:pStyle w:val="References"/>
        <w:numPr>
          <w:ilvl w:val="0"/>
          <w:numId w:val="22"/>
        </w:numPr>
        <w:jc w:val="left"/>
      </w:pPr>
      <w:r>
        <w:t xml:space="preserve"> </w:t>
      </w:r>
      <w:bookmarkStart w:id="161"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 (January 2011), 341-377.</w:t>
      </w:r>
      <w:bookmarkEnd w:id="161"/>
    </w:p>
    <w:p w:rsidR="001C6EBC" w:rsidRDefault="001C6EBC" w:rsidP="001C6EBC">
      <w:pPr>
        <w:pStyle w:val="References"/>
        <w:numPr>
          <w:ilvl w:val="0"/>
          <w:numId w:val="22"/>
        </w:numPr>
        <w:jc w:val="left"/>
      </w:pPr>
      <w:r>
        <w:t xml:space="preserve"> </w:t>
      </w:r>
      <w:bookmarkStart w:id="162" w:name="_Ref351302050"/>
      <w:r>
        <w:t xml:space="preserve">Concept Phones. (2013, March 17). Transparent Phones. [Website]. Retrieved from </w:t>
      </w:r>
      <w:hyperlink w:history="1">
        <w:r w:rsidRPr="00010630">
          <w:rPr>
            <w:rStyle w:val="Hyperlink"/>
          </w:rPr>
          <w:t>http://www.concept-phones. com/tag/transparent-phone/</w:t>
        </w:r>
      </w:hyperlink>
      <w:bookmarkEnd w:id="162"/>
    </w:p>
    <w:p w:rsidR="001C6EBC" w:rsidRDefault="005C148B" w:rsidP="001C6EBC">
      <w:pPr>
        <w:pStyle w:val="References"/>
        <w:numPr>
          <w:ilvl w:val="0"/>
          <w:numId w:val="22"/>
        </w:numPr>
        <w:jc w:val="left"/>
      </w:pPr>
      <w:r>
        <w:t xml:space="preserve"> </w:t>
      </w:r>
      <w:bookmarkStart w:id="163" w:name="_Ref351302052"/>
      <w:r w:rsidR="004744CD">
        <w:t xml:space="preserve">Corning Incorporated. (2013, March 17). </w:t>
      </w:r>
      <w:r w:rsidR="004744CD" w:rsidRPr="004744CD">
        <w:t xml:space="preserve">A Day Made of Glass 2: Unpacked. The Story </w:t>
      </w:r>
      <w:proofErr w:type="gramStart"/>
      <w:r w:rsidR="004744CD" w:rsidRPr="004744CD">
        <w:t>Behind</w:t>
      </w:r>
      <w:proofErr w:type="gramEnd"/>
      <w:r w:rsidR="004744CD" w:rsidRPr="004744CD">
        <w:t xml:space="preserve"> Corning's Vision. (2012)</w:t>
      </w:r>
      <w:r w:rsidR="004744CD">
        <w:t xml:space="preserve"> [Video file]. </w:t>
      </w:r>
      <w:r w:rsidR="00B01BBA">
        <w:t>Retrieved</w:t>
      </w:r>
      <w:r w:rsidR="004744CD">
        <w:t xml:space="preserve"> from </w:t>
      </w:r>
      <w:hyperlink w:history="1">
        <w:r w:rsidR="004744CD" w:rsidRPr="00010630">
          <w:rPr>
            <w:rStyle w:val="Hyperlink"/>
          </w:rPr>
          <w:t>http://www.youtube. com/</w:t>
        </w:r>
        <w:proofErr w:type="spellStart"/>
        <w:r w:rsidR="004744CD" w:rsidRPr="00010630">
          <w:rPr>
            <w:rStyle w:val="Hyperlink"/>
          </w:rPr>
          <w:t>watch?v</w:t>
        </w:r>
        <w:proofErr w:type="spellEnd"/>
        <w:r w:rsidR="004744CD" w:rsidRPr="00010630">
          <w:rPr>
            <w:rStyle w:val="Hyperlink"/>
          </w:rPr>
          <w:t>=X-</w:t>
        </w:r>
        <w:proofErr w:type="spellStart"/>
        <w:r w:rsidR="004744CD" w:rsidRPr="00010630">
          <w:rPr>
            <w:rStyle w:val="Hyperlink"/>
          </w:rPr>
          <w:t>GXO_urMow</w:t>
        </w:r>
        <w:proofErr w:type="spellEnd"/>
      </w:hyperlink>
      <w:bookmarkEnd w:id="163"/>
      <w:r w:rsidR="004744CD">
        <w:t xml:space="preserve"> </w:t>
      </w:r>
    </w:p>
    <w:p w:rsidR="00224087" w:rsidRDefault="00363E5C" w:rsidP="00363E5C">
      <w:pPr>
        <w:pStyle w:val="References"/>
        <w:numPr>
          <w:ilvl w:val="0"/>
          <w:numId w:val="22"/>
        </w:numPr>
        <w:jc w:val="left"/>
      </w:pPr>
      <w:bookmarkStart w:id="164" w:name="_Ref347240938"/>
      <w:r>
        <w:t xml:space="preserve"> </w:t>
      </w:r>
      <w:bookmarkStart w:id="165" w:name="_Ref352436583"/>
      <w:r w:rsidR="00224087" w:rsidRPr="00524694">
        <w:t>Dachselt</w:t>
      </w:r>
      <w:r w:rsidR="00224087">
        <w:t xml:space="preserve">, </w:t>
      </w:r>
      <w:r w:rsidR="00224087" w:rsidRPr="00524694">
        <w:t>R</w:t>
      </w:r>
      <w:r w:rsidR="00224087">
        <w:t>.</w:t>
      </w:r>
      <w:r w:rsidR="00224087" w:rsidRPr="00524694">
        <w:t xml:space="preserve"> and </w:t>
      </w:r>
      <w:r w:rsidR="00224087">
        <w:t>Al</w:t>
      </w:r>
      <w:r w:rsidR="00224087" w:rsidRPr="00524694">
        <w:t>-</w:t>
      </w:r>
      <w:proofErr w:type="spellStart"/>
      <w:r w:rsidR="00224087" w:rsidRPr="00524694">
        <w:t>Saiegh</w:t>
      </w:r>
      <w:proofErr w:type="spellEnd"/>
      <w:r w:rsidR="00224087">
        <w:t>, S</w:t>
      </w:r>
      <w:r w:rsidR="00224087" w:rsidRPr="00524694">
        <w:t>. Interacting with printed books</w:t>
      </w:r>
      <w:r w:rsidR="00224087">
        <w:t xml:space="preserve"> </w:t>
      </w:r>
      <w:r w:rsidR="00224087" w:rsidRPr="00524694">
        <w:t xml:space="preserve">using digital pens and smart mobile projection. </w:t>
      </w:r>
      <w:r w:rsidR="00224087">
        <w:t xml:space="preserve">In </w:t>
      </w:r>
      <w:proofErr w:type="spellStart"/>
      <w:r w:rsidR="00224087" w:rsidRPr="00524694">
        <w:t>Proc</w:t>
      </w:r>
      <w:r w:rsidR="00224087">
        <w:t>edings</w:t>
      </w:r>
      <w:proofErr w:type="spellEnd"/>
      <w:r w:rsidR="00224087" w:rsidRPr="00524694">
        <w:t xml:space="preserve"> of the Workshop</w:t>
      </w:r>
      <w:r w:rsidR="00224087">
        <w:t xml:space="preserve"> </w:t>
      </w:r>
      <w:r w:rsidR="00224087" w:rsidRPr="00524694">
        <w:t>on Mobile and Personal Projection (MP2) @ ACM CHI 2011, 2011</w:t>
      </w:r>
      <w:bookmarkEnd w:id="165"/>
    </w:p>
    <w:p w:rsidR="006B6691" w:rsidRDefault="002D735B" w:rsidP="00B01BBA">
      <w:pPr>
        <w:pStyle w:val="References"/>
        <w:numPr>
          <w:ilvl w:val="0"/>
          <w:numId w:val="22"/>
        </w:numPr>
        <w:jc w:val="left"/>
      </w:pPr>
      <w:bookmarkStart w:id="166" w:name="_Ref351473129"/>
      <w:bookmarkEnd w:id="164"/>
      <w:r>
        <w:t xml:space="preserve"> </w:t>
      </w:r>
      <w:r w:rsidR="006B6691">
        <w:t>GSM arena. (2013, March 19). Lenovo S800</w:t>
      </w:r>
      <w:r w:rsidR="00B01BBA">
        <w:t xml:space="preserve"> – Full phone specifications. (2011) [Website]. Retrieved from </w:t>
      </w:r>
      <w:hyperlink r:id="rId24" w:history="1">
        <w:r w:rsidR="00B01BBA" w:rsidRPr="00F603D5">
          <w:rPr>
            <w:rStyle w:val="Hyperlink"/>
          </w:rPr>
          <w:t>http://www.gsmarena.com/lenovo_s800-4862.php</w:t>
        </w:r>
      </w:hyperlink>
      <w:bookmarkEnd w:id="166"/>
      <w:r w:rsidR="00B01BBA">
        <w:t xml:space="preserve"> </w:t>
      </w:r>
    </w:p>
    <w:p w:rsidR="00CC61FD" w:rsidRDefault="00363E5C" w:rsidP="00CC61FD">
      <w:pPr>
        <w:pStyle w:val="References"/>
        <w:numPr>
          <w:ilvl w:val="0"/>
          <w:numId w:val="22"/>
        </w:numPr>
        <w:jc w:val="left"/>
      </w:pPr>
      <w:bookmarkStart w:id="167" w:name="_Ref347240945"/>
      <w:r>
        <w:lastRenderedPageBreak/>
        <w:t xml:space="preserve"> </w:t>
      </w:r>
      <w:bookmarkStart w:id="168" w:name="_Ref352437425"/>
      <w:bookmarkStart w:id="169" w:name="_Ref351302053"/>
      <w:r w:rsidR="00CC61FD" w:rsidRPr="00CC61FD">
        <w:t>Hinckley</w:t>
      </w:r>
      <w:r w:rsidR="00CC61FD">
        <w:t>, K.</w:t>
      </w:r>
      <w:r w:rsidR="00CC61FD" w:rsidRPr="00CC61FD">
        <w:t>, Bi,</w:t>
      </w:r>
      <w:r w:rsidR="00CC61FD">
        <w:t xml:space="preserve"> X.,</w:t>
      </w:r>
      <w:r w:rsidR="00CC61FD" w:rsidRPr="00CC61FD">
        <w:t xml:space="preserve"> </w:t>
      </w:r>
      <w:proofErr w:type="spellStart"/>
      <w:r w:rsidR="00CC61FD" w:rsidRPr="00CC61FD">
        <w:t>Pahud</w:t>
      </w:r>
      <w:proofErr w:type="spellEnd"/>
      <w:r w:rsidR="00CC61FD" w:rsidRPr="00CC61FD">
        <w:t>,</w:t>
      </w:r>
      <w:r w:rsidR="00CC61FD">
        <w:t xml:space="preserve"> M.</w:t>
      </w:r>
      <w:r w:rsidR="00CC61FD" w:rsidRPr="00CC61FD">
        <w:t xml:space="preserve"> and Buxton</w:t>
      </w:r>
      <w:r w:rsidR="00CC61FD">
        <w:t>, B</w:t>
      </w:r>
      <w:r w:rsidR="00CC61FD" w:rsidRPr="00CC61FD">
        <w:t>. Informal information gathering techniques for active reading. In Proc</w:t>
      </w:r>
      <w:r w:rsidR="00CC61FD">
        <w:t xml:space="preserve">. </w:t>
      </w:r>
      <w:r w:rsidR="00CC61FD" w:rsidRPr="00CC61FD">
        <w:t>CHI '12</w:t>
      </w:r>
      <w:r w:rsidR="00CC61FD">
        <w:t xml:space="preserve">. </w:t>
      </w:r>
      <w:r w:rsidR="00CC61FD" w:rsidRPr="00CC61FD">
        <w:t>2012. ACM.</w:t>
      </w:r>
      <w:bookmarkEnd w:id="168"/>
    </w:p>
    <w:p w:rsidR="001C6EBC" w:rsidRDefault="00CC61FD" w:rsidP="00363E5C">
      <w:pPr>
        <w:pStyle w:val="References"/>
        <w:numPr>
          <w:ilvl w:val="0"/>
          <w:numId w:val="22"/>
        </w:numPr>
        <w:jc w:val="left"/>
      </w:pPr>
      <w:r>
        <w:t xml:space="preserve"> </w:t>
      </w:r>
      <w:proofErr w:type="spellStart"/>
      <w:r w:rsidR="001C6EBC" w:rsidRPr="001C6EBC">
        <w:t>Iwabuchi</w:t>
      </w:r>
      <w:proofErr w:type="spellEnd"/>
      <w:r w:rsidR="001C6EBC">
        <w:t>, M.</w:t>
      </w:r>
      <w:r w:rsidR="001C6EBC" w:rsidRPr="001C6EBC">
        <w:t xml:space="preserve">, </w:t>
      </w:r>
      <w:proofErr w:type="spellStart"/>
      <w:r w:rsidR="001C6EBC" w:rsidRPr="001C6EBC">
        <w:t>Kakehi</w:t>
      </w:r>
      <w:proofErr w:type="spellEnd"/>
      <w:r w:rsidR="001C6EBC">
        <w:t xml:space="preserve">, </w:t>
      </w:r>
      <w:r w:rsidR="001C6EBC" w:rsidRPr="001C6EBC">
        <w:t>Y</w:t>
      </w:r>
      <w:r w:rsidR="001C6EBC">
        <w:t>.</w:t>
      </w:r>
      <w:r w:rsidR="001C6EBC" w:rsidRPr="001C6EBC">
        <w:t xml:space="preserve">, and </w:t>
      </w:r>
      <w:proofErr w:type="spellStart"/>
      <w:r w:rsidR="001C6EBC" w:rsidRPr="001C6EBC">
        <w:t>Naemura</w:t>
      </w:r>
      <w:proofErr w:type="spellEnd"/>
      <w:r w:rsidR="001C6EBC">
        <w:t>, T</w:t>
      </w:r>
      <w:r w:rsidR="001C6EBC" w:rsidRPr="001C6EBC">
        <w:t xml:space="preserve">. 2008. </w:t>
      </w:r>
      <w:proofErr w:type="spellStart"/>
      <w:r w:rsidR="001C6EBC" w:rsidRPr="001C6EBC">
        <w:t>LimpiDual</w:t>
      </w:r>
      <w:proofErr w:type="spellEnd"/>
      <w:r w:rsidR="001C6EBC" w:rsidRPr="001C6EBC">
        <w:t xml:space="preserve"> touch: interactive limpid display with dual-sided touch sensing. In ACM SIGGRAPH 2008 posters (SIGGRAP</w:t>
      </w:r>
      <w:r w:rsidR="001C6EBC">
        <w:t>H '08). ACM, New York, NY, USA.</w:t>
      </w:r>
      <w:bookmarkEnd w:id="169"/>
    </w:p>
    <w:p w:rsidR="00363E5C" w:rsidRDefault="001C6EBC" w:rsidP="00363E5C">
      <w:pPr>
        <w:pStyle w:val="References"/>
        <w:numPr>
          <w:ilvl w:val="0"/>
          <w:numId w:val="22"/>
        </w:numPr>
        <w:jc w:val="left"/>
      </w:pPr>
      <w:r>
        <w:t xml:space="preserve"> </w:t>
      </w:r>
      <w:r w:rsidR="00363E5C">
        <w:t xml:space="preserve">Japan’s transparent display vending machine. </w:t>
      </w:r>
      <w:hyperlink r:id="rId25" w:history="1">
        <w:r w:rsidR="00363E5C" w:rsidRPr="00351FB9">
          <w:rPr>
            <w:rStyle w:val="Hyperlink"/>
          </w:rPr>
          <w:t>http://techcrunch.com/2011/12/20/video-japan-vending-machine-2-0/</w:t>
        </w:r>
      </w:hyperlink>
      <w:bookmarkEnd w:id="167"/>
    </w:p>
    <w:p w:rsidR="00AF481C" w:rsidRDefault="00A21F78" w:rsidP="00363E5C">
      <w:pPr>
        <w:pStyle w:val="References"/>
        <w:numPr>
          <w:ilvl w:val="0"/>
          <w:numId w:val="22"/>
        </w:numPr>
        <w:jc w:val="left"/>
      </w:pPr>
      <w:bookmarkStart w:id="170" w:name="_Ref352437071"/>
      <w:r>
        <w:t xml:space="preserve"> </w:t>
      </w:r>
      <w:r w:rsidR="00AF481C" w:rsidRPr="009C7608">
        <w:t>Marshall</w:t>
      </w:r>
      <w:r w:rsidR="00AF481C">
        <w:t xml:space="preserve">, </w:t>
      </w:r>
      <w:r w:rsidR="00AF481C" w:rsidRPr="009C7608">
        <w:t>C</w:t>
      </w:r>
      <w:r w:rsidR="00AF481C">
        <w:t>.</w:t>
      </w:r>
      <w:r w:rsidR="00AF481C" w:rsidRPr="009C7608">
        <w:t xml:space="preserve"> C., Price,</w:t>
      </w:r>
      <w:r w:rsidR="00AF481C">
        <w:t xml:space="preserve"> M. N.</w:t>
      </w:r>
      <w:r w:rsidR="00AF481C" w:rsidRPr="009C7608">
        <w:t xml:space="preserve"> </w:t>
      </w:r>
      <w:proofErr w:type="spellStart"/>
      <w:r w:rsidR="00AF481C" w:rsidRPr="009C7608">
        <w:t>Golovchinsky</w:t>
      </w:r>
      <w:proofErr w:type="spellEnd"/>
      <w:r w:rsidR="00AF481C">
        <w:t>, G.</w:t>
      </w:r>
      <w:r w:rsidR="00AF481C" w:rsidRPr="009C7608">
        <w:t xml:space="preserve">, and </w:t>
      </w:r>
      <w:proofErr w:type="spellStart"/>
      <w:r w:rsidR="00AF481C" w:rsidRPr="009C7608">
        <w:t>Schilit</w:t>
      </w:r>
      <w:proofErr w:type="spellEnd"/>
      <w:r w:rsidR="00AF481C">
        <w:t>, B. N</w:t>
      </w:r>
      <w:r w:rsidR="00AF481C" w:rsidRPr="009C7608">
        <w:t>. Designing e-books for legal research. In Proc</w:t>
      </w:r>
      <w:r w:rsidR="00AF481C">
        <w:t>.</w:t>
      </w:r>
      <w:r w:rsidR="00AF481C" w:rsidRPr="009C7608">
        <w:t xml:space="preserve"> of the 1</w:t>
      </w:r>
      <w:r w:rsidR="00AF481C" w:rsidRPr="009C7608">
        <w:rPr>
          <w:vertAlign w:val="superscript"/>
        </w:rPr>
        <w:t>st</w:t>
      </w:r>
      <w:r w:rsidR="00AF481C" w:rsidRPr="009C7608">
        <w:t xml:space="preserve"> ACM/IEEE-CS joint conference on Digital libraries, JCDL '01, 2001. ACM.</w:t>
      </w:r>
      <w:bookmarkEnd w:id="170"/>
    </w:p>
    <w:p w:rsidR="00CC61FD" w:rsidRDefault="00CC61FD" w:rsidP="00363E5C">
      <w:pPr>
        <w:pStyle w:val="References"/>
        <w:numPr>
          <w:ilvl w:val="0"/>
          <w:numId w:val="22"/>
        </w:numPr>
        <w:jc w:val="left"/>
      </w:pPr>
      <w:r>
        <w:t xml:space="preserve"> </w:t>
      </w:r>
      <w:bookmarkStart w:id="171" w:name="_Ref352437419"/>
      <w:proofErr w:type="spellStart"/>
      <w:r w:rsidRPr="00810F9C">
        <w:t>Matulic</w:t>
      </w:r>
      <w:proofErr w:type="spellEnd"/>
      <w:r>
        <w:t>, F.,</w:t>
      </w:r>
      <w:r w:rsidRPr="00810F9C">
        <w:t xml:space="preserve"> and Norrie</w:t>
      </w:r>
      <w:r>
        <w:t>, M. C</w:t>
      </w:r>
      <w:r w:rsidRPr="00810F9C">
        <w:t>. Supporting active reading on pen and</w:t>
      </w:r>
      <w:r>
        <w:t xml:space="preserve"> touch-</w:t>
      </w:r>
      <w:r w:rsidRPr="00810F9C">
        <w:t>operated tabletops. In Proc</w:t>
      </w:r>
      <w:r>
        <w:t xml:space="preserve">. AVI '12. 2012. </w:t>
      </w:r>
      <w:r w:rsidRPr="00810F9C">
        <w:t>ACM</w:t>
      </w:r>
      <w:bookmarkEnd w:id="171"/>
    </w:p>
    <w:p w:rsidR="00B136EE" w:rsidRDefault="00B136EE" w:rsidP="00B136EE">
      <w:pPr>
        <w:pStyle w:val="References"/>
        <w:numPr>
          <w:ilvl w:val="0"/>
          <w:numId w:val="22"/>
        </w:numPr>
        <w:jc w:val="left"/>
      </w:pPr>
      <w:r>
        <w:t xml:space="preserve"> </w:t>
      </w:r>
      <w:bookmarkStart w:id="172" w:name="_Ref352222291"/>
      <w:proofErr w:type="spellStart"/>
      <w:r w:rsidRPr="00B136EE">
        <w:t>Ohtani</w:t>
      </w:r>
      <w:proofErr w:type="spellEnd"/>
      <w:r w:rsidRPr="00B136EE">
        <w:t>,</w:t>
      </w:r>
      <w:r>
        <w:t xml:space="preserve"> T.,</w:t>
      </w:r>
      <w:r w:rsidRPr="00B136EE">
        <w:t xml:space="preserve"> </w:t>
      </w:r>
      <w:proofErr w:type="spellStart"/>
      <w:r w:rsidRPr="00B136EE">
        <w:t>Hashida</w:t>
      </w:r>
      <w:proofErr w:type="spellEnd"/>
      <w:r w:rsidRPr="00B136EE">
        <w:t>,</w:t>
      </w:r>
      <w:r>
        <w:t xml:space="preserve"> T.,</w:t>
      </w:r>
      <w:r w:rsidRPr="00B136EE">
        <w:t xml:space="preserve"> </w:t>
      </w:r>
      <w:proofErr w:type="spellStart"/>
      <w:r w:rsidRPr="00B136EE">
        <w:t>Kakehi</w:t>
      </w:r>
      <w:proofErr w:type="spellEnd"/>
      <w:r w:rsidRPr="00B136EE">
        <w:t xml:space="preserve">, </w:t>
      </w:r>
      <w:r>
        <w:t xml:space="preserve">Y., </w:t>
      </w:r>
      <w:r w:rsidRPr="00B136EE">
        <w:t xml:space="preserve">and </w:t>
      </w:r>
      <w:proofErr w:type="spellStart"/>
      <w:r w:rsidRPr="00B136EE">
        <w:t>Naemura</w:t>
      </w:r>
      <w:proofErr w:type="spellEnd"/>
      <w:r>
        <w:t>, T.</w:t>
      </w:r>
      <w:r w:rsidRPr="00B136EE">
        <w:t xml:space="preserve"> 2011. Comparison of front touch and back touch while using transparent double-sided touch display. In ACM SIGGRAPH 2011 Posters (SIGGRAPH '11). ACM</w:t>
      </w:r>
      <w:r>
        <w:t>, 2011.</w:t>
      </w:r>
      <w:bookmarkEnd w:id="172"/>
    </w:p>
    <w:p w:rsidR="00AF481C" w:rsidRPr="00AF481C" w:rsidRDefault="00AF481C" w:rsidP="00363E5C">
      <w:pPr>
        <w:pStyle w:val="References"/>
        <w:numPr>
          <w:ilvl w:val="0"/>
          <w:numId w:val="22"/>
        </w:numPr>
        <w:jc w:val="left"/>
      </w:pPr>
      <w:r>
        <w:rPr>
          <w:rFonts w:eastAsia="CMBX10" w:cs="CMBX10"/>
        </w:rPr>
        <w:t xml:space="preserve"> </w:t>
      </w:r>
      <w:bookmarkStart w:id="173" w:name="_Ref352437073"/>
      <w:r w:rsidRPr="009C7608">
        <w:t>Price,</w:t>
      </w:r>
      <w:r>
        <w:t xml:space="preserve"> </w:t>
      </w:r>
      <w:r w:rsidRPr="009C7608">
        <w:t>M</w:t>
      </w:r>
      <w:r>
        <w:t xml:space="preserve">. N., </w:t>
      </w:r>
      <w:proofErr w:type="spellStart"/>
      <w:r w:rsidRPr="009C7608">
        <w:t>Schilit</w:t>
      </w:r>
      <w:proofErr w:type="spellEnd"/>
      <w:r w:rsidRPr="009C7608">
        <w:t xml:space="preserve">, </w:t>
      </w:r>
      <w:r>
        <w:t>B.</w:t>
      </w:r>
      <w:r w:rsidRPr="009C7608">
        <w:t xml:space="preserve"> N. and </w:t>
      </w:r>
      <w:proofErr w:type="spellStart"/>
      <w:r w:rsidRPr="009C7608">
        <w:t>Golovchinsky</w:t>
      </w:r>
      <w:proofErr w:type="spellEnd"/>
      <w:r>
        <w:t>, G</w:t>
      </w:r>
      <w:r w:rsidRPr="009C7608">
        <w:t>.</w:t>
      </w:r>
      <w:r>
        <w:t xml:space="preserve"> 1998.</w:t>
      </w:r>
      <w:r w:rsidRPr="009C7608">
        <w:t xml:space="preserve"> </w:t>
      </w:r>
      <w:proofErr w:type="spellStart"/>
      <w:r w:rsidRPr="009C7608">
        <w:t>Xlibris</w:t>
      </w:r>
      <w:proofErr w:type="spellEnd"/>
      <w:r w:rsidRPr="009C7608">
        <w:t>: the active reading machine. In</w:t>
      </w:r>
      <w:r>
        <w:t xml:space="preserve"> Proc.</w:t>
      </w:r>
      <w:r w:rsidRPr="009C7608">
        <w:t xml:space="preserve"> CHI 98</w:t>
      </w:r>
      <w:bookmarkStart w:id="174" w:name="_Ref352144231"/>
      <w:r>
        <w:t>.</w:t>
      </w:r>
      <w:bookmarkEnd w:id="173"/>
    </w:p>
    <w:p w:rsidR="003C0FD9" w:rsidRDefault="00AF481C" w:rsidP="00363E5C">
      <w:pPr>
        <w:pStyle w:val="References"/>
        <w:numPr>
          <w:ilvl w:val="0"/>
          <w:numId w:val="22"/>
        </w:numPr>
        <w:jc w:val="left"/>
      </w:pPr>
      <w:r>
        <w:rPr>
          <w:rFonts w:eastAsia="CMBX10" w:cs="CMBX10"/>
        </w:rPr>
        <w:t xml:space="preserve"> </w:t>
      </w:r>
      <w:bookmarkStart w:id="175" w:name="_Ref352144289"/>
      <w:bookmarkEnd w:id="174"/>
      <w:proofErr w:type="spellStart"/>
      <w:r w:rsidR="003C0FD9">
        <w:rPr>
          <w:rFonts w:eastAsia="CMBX10" w:cs="CMBX10"/>
        </w:rPr>
        <w:t>Rosten</w:t>
      </w:r>
      <w:proofErr w:type="spellEnd"/>
      <w:r w:rsidR="003C0FD9">
        <w:rPr>
          <w:rFonts w:eastAsia="CMBX10" w:cs="CMBX10"/>
        </w:rPr>
        <w:t>, E. and Drummond, T. 2006. Machine learning for high-speed corner detection, European Conference on Computer Vision, vol. 1, pp. 430-443, May. 2006</w:t>
      </w:r>
      <w:bookmarkEnd w:id="175"/>
    </w:p>
    <w:p w:rsidR="00BB73BA" w:rsidRDefault="001C6EBC" w:rsidP="00BB73BA">
      <w:pPr>
        <w:pStyle w:val="References"/>
        <w:numPr>
          <w:ilvl w:val="0"/>
          <w:numId w:val="22"/>
        </w:numPr>
        <w:jc w:val="left"/>
      </w:pPr>
      <w:r>
        <w:t xml:space="preserve"> </w:t>
      </w:r>
      <w:bookmarkStart w:id="176" w:name="_Ref352233107"/>
      <w:bookmarkStart w:id="177" w:name="_Ref351302055"/>
      <w:r w:rsidR="00BB73BA" w:rsidRPr="004056B8">
        <w:rPr>
          <w:lang w:val="de-DE"/>
        </w:rPr>
        <w:t xml:space="preserve">Spindler, M., </w:t>
      </w:r>
      <w:proofErr w:type="spellStart"/>
      <w:r w:rsidR="00BB73BA" w:rsidRPr="004056B8">
        <w:rPr>
          <w:lang w:val="de-DE"/>
        </w:rPr>
        <w:t>Tominski</w:t>
      </w:r>
      <w:proofErr w:type="spellEnd"/>
      <w:r w:rsidR="00BB73BA" w:rsidRPr="004056B8">
        <w:rPr>
          <w:lang w:val="de-DE"/>
        </w:rPr>
        <w:t xml:space="preserve">, </w:t>
      </w:r>
      <w:proofErr w:type="gramStart"/>
      <w:r w:rsidR="00BB73BA" w:rsidRPr="004056B8">
        <w:rPr>
          <w:lang w:val="de-DE"/>
        </w:rPr>
        <w:t>C.,</w:t>
      </w:r>
      <w:proofErr w:type="gramEnd"/>
      <w:r w:rsidR="00BB73BA" w:rsidRPr="004056B8">
        <w:rPr>
          <w:lang w:val="de-DE"/>
        </w:rPr>
        <w:t xml:space="preserve"> Schumann, H., </w:t>
      </w:r>
      <w:proofErr w:type="spellStart"/>
      <w:r w:rsidR="00BB73BA" w:rsidRPr="004056B8">
        <w:rPr>
          <w:lang w:val="de-DE"/>
        </w:rPr>
        <w:t>and</w:t>
      </w:r>
      <w:proofErr w:type="spellEnd"/>
      <w:r w:rsidR="00BB73BA" w:rsidRPr="004056B8">
        <w:rPr>
          <w:lang w:val="de-DE"/>
        </w:rPr>
        <w:t xml:space="preserve"> Dachselt, R. 2010. </w:t>
      </w:r>
      <w:r w:rsidR="00BB73BA" w:rsidRPr="00BB73BA">
        <w:t xml:space="preserve">Tangible views for information visualization. In </w:t>
      </w:r>
      <w:r w:rsidR="00BB73BA">
        <w:t>Proc. ITS '10</w:t>
      </w:r>
      <w:r w:rsidR="00BB73BA" w:rsidRPr="00BB73BA">
        <w:t>.</w:t>
      </w:r>
      <w:bookmarkEnd w:id="176"/>
      <w:r w:rsidR="00BB73BA" w:rsidRPr="00BB73BA">
        <w:t xml:space="preserve"> </w:t>
      </w:r>
    </w:p>
    <w:p w:rsidR="003C65F1" w:rsidRDefault="003C65F1" w:rsidP="003C65F1">
      <w:pPr>
        <w:pStyle w:val="Listenabsatz"/>
        <w:numPr>
          <w:ilvl w:val="0"/>
          <w:numId w:val="22"/>
        </w:numPr>
      </w:pPr>
      <w:r>
        <w:t xml:space="preserve"> </w:t>
      </w:r>
      <w:bookmarkStart w:id="178" w:name="_Ref352437429"/>
      <w:proofErr w:type="spellStart"/>
      <w:r w:rsidRPr="00810F9C">
        <w:t>Tashman</w:t>
      </w:r>
      <w:proofErr w:type="spellEnd"/>
      <w:r>
        <w:t xml:space="preserve">, C. </w:t>
      </w:r>
      <w:r w:rsidRPr="00810F9C">
        <w:t xml:space="preserve">S. and </w:t>
      </w:r>
      <w:r>
        <w:t xml:space="preserve">Edwards, </w:t>
      </w:r>
      <w:r w:rsidRPr="00810F9C">
        <w:t>W</w:t>
      </w:r>
      <w:r>
        <w:t xml:space="preserve">. K. </w:t>
      </w:r>
      <w:proofErr w:type="spellStart"/>
      <w:r>
        <w:t>Liquidtext</w:t>
      </w:r>
      <w:proofErr w:type="spellEnd"/>
      <w:r>
        <w:t>: a fl</w:t>
      </w:r>
      <w:r w:rsidRPr="00810F9C">
        <w:t xml:space="preserve">exible, </w:t>
      </w:r>
      <w:proofErr w:type="spellStart"/>
      <w:r w:rsidRPr="00810F9C">
        <w:t>multitouch</w:t>
      </w:r>
      <w:proofErr w:type="spellEnd"/>
      <w:r>
        <w:t xml:space="preserve"> </w:t>
      </w:r>
      <w:r w:rsidRPr="00810F9C">
        <w:t>environment to support active reading. In Proc</w:t>
      </w:r>
      <w:r>
        <w:t xml:space="preserve">. </w:t>
      </w:r>
      <w:r w:rsidRPr="00810F9C">
        <w:t>CHI '11</w:t>
      </w:r>
      <w:r>
        <w:t xml:space="preserve">. </w:t>
      </w:r>
      <w:r w:rsidRPr="00810F9C">
        <w:t>2011. ACM</w:t>
      </w:r>
      <w:r>
        <w:t>.</w:t>
      </w:r>
      <w:bookmarkEnd w:id="178"/>
    </w:p>
    <w:p w:rsidR="00363E5C" w:rsidRDefault="00BB73BA" w:rsidP="001C6EBC">
      <w:pPr>
        <w:pStyle w:val="References"/>
        <w:numPr>
          <w:ilvl w:val="0"/>
          <w:numId w:val="22"/>
        </w:numPr>
        <w:jc w:val="left"/>
      </w:pPr>
      <w:r>
        <w:t xml:space="preserve"> </w:t>
      </w:r>
      <w:proofErr w:type="spellStart"/>
      <w:r w:rsidR="001C6EBC" w:rsidRPr="001C6EBC">
        <w:t>Wigdor</w:t>
      </w:r>
      <w:proofErr w:type="spellEnd"/>
      <w:r w:rsidR="001C6EBC" w:rsidRPr="001C6EBC">
        <w:t>,</w:t>
      </w:r>
      <w:r w:rsidR="001C6EBC">
        <w:t xml:space="preserve"> D.,</w:t>
      </w:r>
      <w:r w:rsidR="001C6EBC" w:rsidRPr="001C6EBC">
        <w:t xml:space="preserve"> </w:t>
      </w:r>
      <w:proofErr w:type="spellStart"/>
      <w:r w:rsidR="001C6EBC" w:rsidRPr="001C6EBC">
        <w:t>Forlines</w:t>
      </w:r>
      <w:proofErr w:type="spellEnd"/>
      <w:r w:rsidR="001C6EBC" w:rsidRPr="001C6EBC">
        <w:t>,</w:t>
      </w:r>
      <w:r w:rsidR="001C6EBC">
        <w:t xml:space="preserve"> C.,</w:t>
      </w:r>
      <w:r w:rsidR="001C6EBC" w:rsidRPr="001C6EBC">
        <w:t xml:space="preserve"> </w:t>
      </w:r>
      <w:proofErr w:type="spellStart"/>
      <w:r w:rsidR="001C6EBC" w:rsidRPr="001C6EBC">
        <w:t>Baudisch</w:t>
      </w:r>
      <w:proofErr w:type="spellEnd"/>
      <w:r w:rsidR="001C6EBC" w:rsidRPr="001C6EBC">
        <w:t xml:space="preserve">, </w:t>
      </w:r>
      <w:r w:rsidR="001C6EBC">
        <w:t>P.,</w:t>
      </w:r>
      <w:r w:rsidR="001C6EBC" w:rsidRPr="001C6EBC">
        <w:t xml:space="preserve"> Barnwell,</w:t>
      </w:r>
      <w:r w:rsidR="001C6EBC">
        <w:t xml:space="preserve"> J.,</w:t>
      </w:r>
      <w:r w:rsidR="001C6EBC" w:rsidRPr="001C6EBC">
        <w:t xml:space="preserve"> and </w:t>
      </w:r>
      <w:proofErr w:type="spellStart"/>
      <w:r w:rsidR="001C6EBC" w:rsidRPr="001C6EBC">
        <w:t>Shen</w:t>
      </w:r>
      <w:proofErr w:type="spellEnd"/>
      <w:r w:rsidR="001C6EBC" w:rsidRPr="001C6EBC">
        <w:t xml:space="preserve"> C</w:t>
      </w:r>
      <w:r w:rsidR="001C6EBC">
        <w:t>.</w:t>
      </w:r>
      <w:r w:rsidR="001C6EBC" w:rsidRPr="001C6EBC">
        <w:t xml:space="preserve"> 2007. Lucid touch: a see-through mobile device. In Proc</w:t>
      </w:r>
      <w:r w:rsidR="001C6EBC">
        <w:t xml:space="preserve">. </w:t>
      </w:r>
      <w:r w:rsidR="001C6EBC" w:rsidRPr="001C6EBC">
        <w:t>UIST '07. A</w:t>
      </w:r>
      <w:r w:rsidR="001C6EBC">
        <w:t>CM, New York, NY, USA, 269-278.</w:t>
      </w:r>
      <w:bookmarkEnd w:id="177"/>
    </w:p>
    <w:p w:rsidR="00224087" w:rsidRDefault="00224087" w:rsidP="001C6EBC">
      <w:pPr>
        <w:pStyle w:val="References"/>
        <w:numPr>
          <w:ilvl w:val="0"/>
          <w:numId w:val="22"/>
        </w:numPr>
        <w:jc w:val="left"/>
      </w:pPr>
      <w:r>
        <w:t xml:space="preserve"> </w:t>
      </w:r>
      <w:bookmarkStart w:id="179" w:name="_Ref352436428"/>
      <w:r w:rsidRPr="00524694">
        <w:t>Wu,</w:t>
      </w:r>
      <w:r>
        <w:t xml:space="preserve"> C. H.,</w:t>
      </w:r>
      <w:r w:rsidRPr="00524694">
        <w:t xml:space="preserve"> Robinson, S</w:t>
      </w:r>
      <w:r>
        <w:t>.</w:t>
      </w:r>
      <w:r w:rsidRPr="00524694">
        <w:t xml:space="preserve"> J. and </w:t>
      </w:r>
      <w:proofErr w:type="spellStart"/>
      <w:r w:rsidRPr="00524694">
        <w:t>Mazalek</w:t>
      </w:r>
      <w:proofErr w:type="spellEnd"/>
      <w:r>
        <w:t>, A</w:t>
      </w:r>
      <w:r w:rsidRPr="00524694">
        <w:t xml:space="preserve">. 2008. Turning a page on the digital annotation of physical books. In </w:t>
      </w:r>
      <w:proofErr w:type="spellStart"/>
      <w:r w:rsidRPr="00524694">
        <w:rPr>
          <w:rStyle w:val="Hervorhebung"/>
        </w:rPr>
        <w:t>Proc</w:t>
      </w:r>
      <w:proofErr w:type="spellEnd"/>
      <w:r>
        <w:rPr>
          <w:rStyle w:val="Hervorhebung"/>
        </w:rPr>
        <w:t xml:space="preserve"> </w:t>
      </w:r>
      <w:r>
        <w:t>TEI '08.</w:t>
      </w:r>
      <w:r w:rsidRPr="00524694">
        <w:t xml:space="preserve"> </w:t>
      </w:r>
      <w:r>
        <w:t>ACM.</w:t>
      </w:r>
      <w:bookmarkEnd w:id="179"/>
    </w:p>
    <w:p w:rsidR="00224087" w:rsidRDefault="00224087" w:rsidP="00224087">
      <w:pPr>
        <w:pStyle w:val="References"/>
        <w:jc w:val="left"/>
        <w:sectPr w:rsidR="00224087" w:rsidSect="00DE1746">
          <w:headerReference w:type="even" r:id="rId26"/>
          <w:type w:val="continuous"/>
          <w:pgSz w:w="12240" w:h="15840" w:code="1"/>
          <w:pgMar w:top="1224" w:right="1080" w:bottom="1440" w:left="1080" w:header="720" w:footer="720" w:gutter="0"/>
          <w:cols w:num="2" w:space="432"/>
        </w:sectPr>
      </w:pPr>
    </w:p>
    <w:p w:rsidR="006B3F1F" w:rsidRDefault="006B3F1F">
      <w:pPr>
        <w:pStyle w:val="Paper-Title"/>
      </w:pPr>
    </w:p>
    <w:p w:rsidR="006B3F1F" w:rsidRDefault="006B3F1F">
      <w:pPr>
        <w:jc w:val="center"/>
        <w:rPr>
          <w:rFonts w:ascii="Helvetica" w:hAnsi="Helvetica"/>
          <w:b/>
          <w:sz w:val="24"/>
        </w:rPr>
      </w:pPr>
      <w:r>
        <w:rPr>
          <w:rFonts w:ascii="Helvetica" w:hAnsi="Helvetica"/>
          <w:b/>
          <w:sz w:val="24"/>
        </w:rPr>
        <w:t>The columns on the last page should be of approximately equal length.</w:t>
      </w:r>
      <w:r w:rsidR="00D60FA7">
        <w:rPr>
          <w:rFonts w:ascii="Helvetica" w:hAnsi="Helvetica"/>
          <w:b/>
          <w:sz w:val="24"/>
        </w:rPr>
        <w:t xml:space="preserve"> </w:t>
      </w:r>
      <w:r w:rsidR="00D10462">
        <w:rPr>
          <w:rFonts w:ascii="Helvetica" w:hAnsi="Helvetica"/>
          <w:b/>
          <w:sz w:val="24"/>
        </w:rPr>
        <w:br/>
      </w:r>
      <w:r w:rsidR="00D60FA7" w:rsidRPr="00D10462">
        <w:rPr>
          <w:rFonts w:ascii="Helvetica" w:hAnsi="Helvetica"/>
          <w:b/>
          <w:color w:val="FF0000"/>
          <w:sz w:val="24"/>
        </w:rPr>
        <w:t>Remove these two lines from your final version.</w:t>
      </w:r>
    </w:p>
    <w:sectPr w:rsidR="006B3F1F" w:rsidSect="00DE1746">
      <w:type w:val="continuous"/>
      <w:pgSz w:w="12240" w:h="15840" w:code="1"/>
      <w:pgMar w:top="1224" w:right="1080" w:bottom="1440" w:left="108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Wolfgang Büschel" w:date="2013-04-02T10:29:00Z" w:initials="WB">
    <w:p w:rsidR="00AF49DC" w:rsidRDefault="00AF49DC">
      <w:pPr>
        <w:pStyle w:val="Kommentartext"/>
      </w:pPr>
      <w:r>
        <w:rPr>
          <w:rStyle w:val="Kommentarzeichen"/>
        </w:rPr>
        <w:annotationRef/>
      </w:r>
      <w:r>
        <w:t>“</w:t>
      </w:r>
      <w:proofErr w:type="gramStart"/>
      <w:r>
        <w:t>current</w:t>
      </w:r>
      <w:proofErr w:type="gramEnd"/>
      <w:r>
        <w:t xml:space="preserve"> document” does not apply to </w:t>
      </w:r>
      <w:proofErr w:type="spellStart"/>
      <w:r>
        <w:t>cAR</w:t>
      </w:r>
      <w:proofErr w:type="spellEnd"/>
      <w:r>
        <w:t xml:space="preserve"> in general</w:t>
      </w:r>
    </w:p>
  </w:comment>
  <w:comment w:id="6" w:author="Wolfgang Büschel" w:date="2013-04-02T10:29:00Z" w:initials="WB">
    <w:p w:rsidR="00AF49DC" w:rsidRDefault="00AF49DC">
      <w:pPr>
        <w:pStyle w:val="Kommentartext"/>
      </w:pPr>
      <w:r>
        <w:rPr>
          <w:rStyle w:val="Kommentarzeichen"/>
        </w:rPr>
        <w:annotationRef/>
      </w:r>
      <w:r>
        <w:t>More or less the same as in the abstract</w:t>
      </w:r>
    </w:p>
  </w:comment>
  <w:comment w:id="8" w:author="Wolfgang Büschel" w:date="2013-04-02T10:30:00Z" w:initials="WB">
    <w:p w:rsidR="00AF49DC" w:rsidRDefault="00AF49DC">
      <w:pPr>
        <w:pStyle w:val="Kommentartext"/>
      </w:pPr>
      <w:r>
        <w:rPr>
          <w:rStyle w:val="Kommentarzeichen"/>
        </w:rPr>
        <w:annotationRef/>
      </w:r>
      <w:r>
        <w:t xml:space="preserve">These, at least, aren’t unique to </w:t>
      </w:r>
      <w:proofErr w:type="spellStart"/>
      <w:r>
        <w:t>cAR</w:t>
      </w:r>
      <w:proofErr w:type="spellEnd"/>
    </w:p>
  </w:comment>
  <w:comment w:id="13" w:author="Wolfgang Büschel" w:date="2013-04-02T10:44:00Z" w:initials="WB">
    <w:p w:rsidR="00AF49DC" w:rsidRDefault="00AF49DC">
      <w:pPr>
        <w:pStyle w:val="Kommentartext"/>
      </w:pPr>
      <w:r>
        <w:rPr>
          <w:rStyle w:val="Kommentarzeichen"/>
        </w:rPr>
        <w:annotationRef/>
      </w:r>
      <w:r>
        <w:t>Ref?</w:t>
      </w:r>
    </w:p>
  </w:comment>
  <w:comment w:id="15" w:author="Wolfgang Büschel" w:date="2013-04-02T10:46:00Z" w:initials="WB">
    <w:p w:rsidR="00AF49DC" w:rsidRDefault="00AF49DC">
      <w:pPr>
        <w:pStyle w:val="Kommentartext"/>
      </w:pPr>
      <w:r>
        <w:rPr>
          <w:rStyle w:val="Kommentarzeichen"/>
        </w:rPr>
        <w:annotationRef/>
      </w:r>
      <w:r>
        <w:t xml:space="preserve">I still don’t think that paper documents are the only application for </w:t>
      </w:r>
      <w:proofErr w:type="spellStart"/>
      <w:r>
        <w:t>cAR</w:t>
      </w:r>
      <w:proofErr w:type="spellEnd"/>
    </w:p>
  </w:comment>
  <w:comment w:id="19" w:author="Wolfgang Büschel" w:date="2013-04-02T10:51:00Z" w:initials="WB">
    <w:p w:rsidR="00AF49DC" w:rsidRDefault="00AF49DC">
      <w:pPr>
        <w:pStyle w:val="Kommentartext"/>
      </w:pPr>
      <w:r>
        <w:rPr>
          <w:rStyle w:val="Kommentarzeichen"/>
        </w:rPr>
        <w:annotationRef/>
      </w:r>
      <w:r>
        <w:t>I think we could use this list at the end to summarize the differences to other types or AR a little bit better</w:t>
      </w:r>
    </w:p>
  </w:comment>
  <w:comment w:id="20" w:author="Wolfgang Büschel" w:date="2013-04-02T10:51:00Z" w:initials="WB">
    <w:p w:rsidR="00AF49DC" w:rsidRDefault="00AF49DC">
      <w:pPr>
        <w:pStyle w:val="Kommentartext"/>
      </w:pPr>
      <w:r>
        <w:rPr>
          <w:rStyle w:val="Kommentarzeichen"/>
        </w:rPr>
        <w:annotationRef/>
      </w:r>
      <w:r>
        <w:t>“</w:t>
      </w:r>
      <w:proofErr w:type="gramStart"/>
      <w:r>
        <w:t>three</w:t>
      </w:r>
      <w:proofErr w:type="gramEnd"/>
      <w:r>
        <w:t xml:space="preserve"> phase” or “three phases”?</w:t>
      </w:r>
    </w:p>
  </w:comment>
  <w:comment w:id="24" w:author="Wolfgang Büschel" w:date="2013-04-02T11:23:00Z" w:initials="WB">
    <w:p w:rsidR="00AF49DC" w:rsidRDefault="00AF49DC">
      <w:pPr>
        <w:pStyle w:val="Kommentartext"/>
      </w:pPr>
      <w:r>
        <w:rPr>
          <w:rStyle w:val="Kommentarzeichen"/>
        </w:rPr>
        <w:annotationRef/>
      </w:r>
      <w:r>
        <w:t>Earlier this was “external” is it external or embedded or both?</w:t>
      </w:r>
    </w:p>
  </w:comment>
  <w:comment w:id="26" w:author="Wolfgang Büschel" w:date="2013-04-02T11:23:00Z" w:initials="WB">
    <w:p w:rsidR="00AF49DC" w:rsidRDefault="00AF49DC">
      <w:pPr>
        <w:pStyle w:val="Kommentartext"/>
      </w:pPr>
      <w:r>
        <w:rPr>
          <w:rStyle w:val="Kommentarzeichen"/>
        </w:rPr>
        <w:annotationRef/>
      </w:r>
      <w:r>
        <w:t>Does this information benefit the paper? The number of teams and where they were seems unnecessary to me.</w:t>
      </w:r>
    </w:p>
  </w:comment>
  <w:comment w:id="28" w:author="Wolfgang Büschel" w:date="2013-04-02T11:25:00Z" w:initials="WB">
    <w:p w:rsidR="00AF49DC" w:rsidRDefault="00AF49DC">
      <w:pPr>
        <w:pStyle w:val="Kommentartext"/>
      </w:pPr>
      <w:r>
        <w:rPr>
          <w:rStyle w:val="Kommentarzeichen"/>
        </w:rPr>
        <w:annotationRef/>
      </w:r>
      <w:proofErr w:type="spellStart"/>
      <w:r>
        <w:t>C&amp;p</w:t>
      </w:r>
      <w:proofErr w:type="spellEnd"/>
      <w:r>
        <w:t xml:space="preserve"> from earlier?</w:t>
      </w:r>
    </w:p>
  </w:comment>
  <w:comment w:id="29" w:author="Wolfgang Büschel" w:date="2013-04-02T11:26:00Z" w:initials="WB">
    <w:p w:rsidR="00AF49DC" w:rsidRDefault="00AF49DC">
      <w:pPr>
        <w:pStyle w:val="Kommentartext"/>
      </w:pPr>
      <w:r>
        <w:rPr>
          <w:rStyle w:val="Kommentarzeichen"/>
        </w:rPr>
        <w:annotationRef/>
      </w:r>
      <w:r>
        <w:t>These headings should be emphasized</w:t>
      </w:r>
    </w:p>
  </w:comment>
  <w:comment w:id="30" w:author="Wolfgang Büschel" w:date="2013-04-02T11:27:00Z" w:initials="WB">
    <w:p w:rsidR="00AF49DC" w:rsidRDefault="00AF49DC">
      <w:pPr>
        <w:pStyle w:val="Kommentartext"/>
      </w:pPr>
      <w:r>
        <w:rPr>
          <w:rStyle w:val="Kommentarzeichen"/>
        </w:rPr>
        <w:annotationRef/>
      </w:r>
      <w:r>
        <w:t>Who responds to what? Grammar.</w:t>
      </w:r>
    </w:p>
  </w:comment>
  <w:comment w:id="40" w:author="Wolfgang Büschel" w:date="2013-04-02T11:48:00Z" w:initials="WB">
    <w:p w:rsidR="00AF49DC" w:rsidRDefault="00AF49DC">
      <w:pPr>
        <w:pStyle w:val="Kommentartext"/>
      </w:pPr>
      <w:r>
        <w:rPr>
          <w:rStyle w:val="Kommentarzeichen"/>
        </w:rPr>
        <w:annotationRef/>
      </w:r>
      <w:r>
        <w:t xml:space="preserve">I understand the concept, but why is that better than drawing directly on the </w:t>
      </w:r>
      <w:proofErr w:type="spellStart"/>
      <w:r>
        <w:t>tPad</w:t>
      </w:r>
      <w:proofErr w:type="spellEnd"/>
      <w:r>
        <w:t>?</w:t>
      </w:r>
    </w:p>
  </w:comment>
  <w:comment w:id="43" w:author="Wolfgang Büschel" w:date="2013-04-02T11:49:00Z" w:initials="WB">
    <w:p w:rsidR="00AF49DC" w:rsidRDefault="00AF49DC">
      <w:pPr>
        <w:pStyle w:val="Kommentartext"/>
      </w:pPr>
      <w:r>
        <w:rPr>
          <w:rStyle w:val="Kommentarzeichen"/>
        </w:rPr>
        <w:annotationRef/>
      </w:r>
      <w:r>
        <w:t>2x “showing” in one sentence</w:t>
      </w:r>
    </w:p>
  </w:comment>
  <w:comment w:id="151" w:author="Wolfgang Büschel" w:date="2013-04-04T15:24:00Z" w:initials="WB">
    <w:p w:rsidR="00773FF2" w:rsidRDefault="00773FF2">
      <w:pPr>
        <w:pStyle w:val="Kommentartext"/>
      </w:pPr>
      <w:r>
        <w:rPr>
          <w:rStyle w:val="Kommentarzeichen"/>
        </w:rPr>
        <w:annotationRef/>
      </w:r>
      <w:r>
        <w:t>Maybe write what technology?</w:t>
      </w:r>
    </w:p>
  </w:comment>
  <w:comment w:id="152" w:author="Wolfgang Büschel" w:date="2013-04-04T15:24:00Z" w:initials="WB">
    <w:p w:rsidR="00773FF2" w:rsidRDefault="00773FF2">
      <w:pPr>
        <w:pStyle w:val="Kommentartext"/>
      </w:pPr>
      <w:r>
        <w:rPr>
          <w:rStyle w:val="Kommentarzeichen"/>
        </w:rPr>
        <w:annotationRef/>
      </w:r>
      <w:r>
        <w:t>I’m not sure this information is needed</w:t>
      </w:r>
    </w:p>
  </w:comment>
  <w:comment w:id="154" w:author="Wolfgang Büschel" w:date="2013-04-04T15:30:00Z" w:initials="WB">
    <w:p w:rsidR="00773FF2" w:rsidRDefault="00773FF2">
      <w:pPr>
        <w:pStyle w:val="Kommentartext"/>
      </w:pPr>
      <w:r>
        <w:rPr>
          <w:rStyle w:val="Kommentarzeichen"/>
        </w:rPr>
        <w:annotationRef/>
      </w:r>
      <w:r>
        <w:t>I don’t understand, what “Accuracy” means in this test, especially given that you measured it in percent?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3CF8" w:rsidRDefault="00FC3CF8">
      <w:r>
        <w:separator/>
      </w:r>
    </w:p>
  </w:endnote>
  <w:endnote w:type="continuationSeparator" w:id="0">
    <w:p w:rsidR="00FC3CF8" w:rsidRDefault="00FC3C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MBX10">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3CF8" w:rsidRDefault="00FC3CF8">
      <w:r>
        <w:separator/>
      </w:r>
    </w:p>
  </w:footnote>
  <w:footnote w:type="continuationSeparator" w:id="0">
    <w:p w:rsidR="00FC3CF8" w:rsidRDefault="00FC3CF8">
      <w:r>
        <w:continuationSeparator/>
      </w:r>
    </w:p>
  </w:footnote>
  <w:footnote w:id="1">
    <w:p w:rsidR="00AF49DC" w:rsidRPr="001009BF" w:rsidRDefault="00AF49DC">
      <w:pPr>
        <w:pStyle w:val="Funotentext"/>
        <w:rPr>
          <w:lang w:val="en-CA"/>
        </w:rPr>
      </w:pPr>
      <w:r>
        <w:rPr>
          <w:rStyle w:val="Funotenzeichen"/>
        </w:rPr>
        <w:footnoteRef/>
      </w:r>
      <w:r>
        <w:t xml:space="preserve"> </w:t>
      </w:r>
      <w:r>
        <w:rPr>
          <w:lang w:val="en-CA"/>
        </w:rPr>
        <w:t>Even projector-based spatial augmented reality systems require knowing the location in three dimensions of the augmented objects in order to do the perspective corrections of the projected image.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49DC" w:rsidRDefault="00AF49DC" w:rsidP="006B3F1F">
    <w:pPr>
      <w:pStyle w:val="Kopfzeile"/>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F2EDC94"/>
    <w:lvl w:ilvl="0">
      <w:start w:val="1"/>
      <w:numFmt w:val="decimal"/>
      <w:pStyle w:val="Listennumm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ennumm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ennumm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ennummer2"/>
      <w:lvlText w:val="%1."/>
      <w:lvlJc w:val="left"/>
      <w:pPr>
        <w:tabs>
          <w:tab w:val="num" w:pos="720"/>
        </w:tabs>
        <w:ind w:left="720" w:hanging="360"/>
      </w:pPr>
    </w:lvl>
  </w:abstractNum>
  <w:abstractNum w:abstractNumId="4">
    <w:nsid w:val="FFFFFF80"/>
    <w:multiLevelType w:val="singleLevel"/>
    <w:tmpl w:val="843EB82E"/>
    <w:lvl w:ilvl="0">
      <w:start w:val="1"/>
      <w:numFmt w:val="bullet"/>
      <w:pStyle w:val="Aufzhlungszeichen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Aufzhlungszeichen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Aufzhlungszeichen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Aufzhlungszeichen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ennummer"/>
      <w:lvlText w:val="%1."/>
      <w:lvlJc w:val="left"/>
      <w:pPr>
        <w:tabs>
          <w:tab w:val="num" w:pos="360"/>
        </w:tabs>
        <w:ind w:left="360" w:hanging="360"/>
      </w:pPr>
    </w:lvl>
  </w:abstractNum>
  <w:abstractNum w:abstractNumId="9">
    <w:nsid w:val="FFFFFF89"/>
    <w:multiLevelType w:val="singleLevel"/>
    <w:tmpl w:val="A836A8AC"/>
    <w:lvl w:ilvl="0">
      <w:start w:val="1"/>
      <w:numFmt w:val="bullet"/>
      <w:pStyle w:val="Aufzhlungszeichen"/>
      <w:lvlText w:val=""/>
      <w:lvlJc w:val="left"/>
      <w:pPr>
        <w:tabs>
          <w:tab w:val="num" w:pos="360"/>
        </w:tabs>
        <w:ind w:left="360" w:hanging="360"/>
      </w:pPr>
      <w:rPr>
        <w:rFonts w:ascii="Symbol" w:eastAsia="Times New Roman" w:hAnsi="Symbol" w:hint="default"/>
      </w:rPr>
    </w:lvl>
  </w:abstractNum>
  <w:abstractNum w:abstractNumId="1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nsid w:val="FFFFFFFE"/>
    <w:multiLevelType w:val="singleLevel"/>
    <w:tmpl w:val="5CA6E12C"/>
    <w:lvl w:ilvl="0">
      <w:numFmt w:val="decimal"/>
      <w:lvlText w:val="*"/>
      <w:lvlJc w:val="left"/>
    </w:lvl>
  </w:abstractNum>
  <w:abstractNum w:abstractNumId="12">
    <w:nsid w:val="02DF572C"/>
    <w:multiLevelType w:val="hybridMultilevel"/>
    <w:tmpl w:val="E7508C02"/>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041F49B3"/>
    <w:multiLevelType w:val="hybridMultilevel"/>
    <w:tmpl w:val="25BE61F2"/>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4">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08D636F2"/>
    <w:multiLevelType w:val="hybridMultilevel"/>
    <w:tmpl w:val="8BF26E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198D75AF"/>
    <w:multiLevelType w:val="singleLevel"/>
    <w:tmpl w:val="DDEE8D5E"/>
    <w:lvl w:ilvl="0">
      <w:start w:val="1"/>
      <w:numFmt w:val="decimal"/>
      <w:lvlText w:val="%1."/>
      <w:legacy w:legacy="1" w:legacySpace="0" w:legacyIndent="144"/>
      <w:lvlJc w:val="left"/>
      <w:pPr>
        <w:ind w:left="144" w:hanging="144"/>
      </w:pPr>
    </w:lvl>
  </w:abstractNum>
  <w:abstractNum w:abstractNumId="17">
    <w:nsid w:val="22177609"/>
    <w:multiLevelType w:val="hybridMultilevel"/>
    <w:tmpl w:val="22C8D9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275D61CA"/>
    <w:multiLevelType w:val="hybridMultilevel"/>
    <w:tmpl w:val="99C0F6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2AB17545"/>
    <w:multiLevelType w:val="singleLevel"/>
    <w:tmpl w:val="DDEE8D5E"/>
    <w:lvl w:ilvl="0">
      <w:start w:val="1"/>
      <w:numFmt w:val="decimal"/>
      <w:lvlText w:val="%1."/>
      <w:legacy w:legacy="1" w:legacySpace="0" w:legacyIndent="144"/>
      <w:lvlJc w:val="left"/>
      <w:pPr>
        <w:ind w:left="144" w:hanging="144"/>
      </w:pPr>
    </w:lvl>
  </w:abstractNum>
  <w:abstractNum w:abstractNumId="20">
    <w:nsid w:val="2AC617E3"/>
    <w:multiLevelType w:val="hybridMultilevel"/>
    <w:tmpl w:val="EDF68EAE"/>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22">
    <w:nsid w:val="344029F8"/>
    <w:multiLevelType w:val="hybridMultilevel"/>
    <w:tmpl w:val="94B095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3EEA4B90"/>
    <w:multiLevelType w:val="hybridMultilevel"/>
    <w:tmpl w:val="2CD8E9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4229611F"/>
    <w:multiLevelType w:val="singleLevel"/>
    <w:tmpl w:val="DDEE8D5E"/>
    <w:lvl w:ilvl="0">
      <w:start w:val="1"/>
      <w:numFmt w:val="decimal"/>
      <w:lvlText w:val="%1."/>
      <w:legacy w:legacy="1" w:legacySpace="0" w:legacyIndent="144"/>
      <w:lvlJc w:val="left"/>
      <w:pPr>
        <w:ind w:left="144" w:hanging="144"/>
      </w:pPr>
    </w:lvl>
  </w:abstractNum>
  <w:abstractNum w:abstractNumId="25">
    <w:nsid w:val="4AAC6963"/>
    <w:multiLevelType w:val="singleLevel"/>
    <w:tmpl w:val="DDEE8D5E"/>
    <w:lvl w:ilvl="0">
      <w:start w:val="1"/>
      <w:numFmt w:val="decimal"/>
      <w:lvlText w:val="%1."/>
      <w:legacy w:legacy="1" w:legacySpace="0" w:legacyIndent="144"/>
      <w:lvlJc w:val="left"/>
      <w:pPr>
        <w:ind w:left="144" w:hanging="144"/>
      </w:pPr>
    </w:lvl>
  </w:abstractNum>
  <w:abstractNum w:abstractNumId="26">
    <w:nsid w:val="4DB14472"/>
    <w:multiLevelType w:val="hybridMultilevel"/>
    <w:tmpl w:val="34AE65F6"/>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5289287D"/>
    <w:multiLevelType w:val="singleLevel"/>
    <w:tmpl w:val="DDEE8D5E"/>
    <w:lvl w:ilvl="0">
      <w:start w:val="1"/>
      <w:numFmt w:val="decimal"/>
      <w:lvlText w:val="%1."/>
      <w:legacy w:legacy="1" w:legacySpace="0" w:legacyIndent="144"/>
      <w:lvlJc w:val="left"/>
      <w:pPr>
        <w:ind w:left="144" w:hanging="144"/>
      </w:pPr>
    </w:lvl>
  </w:abstractNum>
  <w:abstractNum w:abstractNumId="28">
    <w:nsid w:val="58D51CC0"/>
    <w:multiLevelType w:val="singleLevel"/>
    <w:tmpl w:val="DDEE8D5E"/>
    <w:lvl w:ilvl="0">
      <w:start w:val="1"/>
      <w:numFmt w:val="decimal"/>
      <w:lvlText w:val="%1."/>
      <w:legacy w:legacy="1" w:legacySpace="0" w:legacyIndent="144"/>
      <w:lvlJc w:val="left"/>
      <w:pPr>
        <w:ind w:left="144" w:hanging="144"/>
      </w:pPr>
    </w:lvl>
  </w:abstractNum>
  <w:abstractNum w:abstractNumId="29">
    <w:nsid w:val="5A0A036E"/>
    <w:multiLevelType w:val="singleLevel"/>
    <w:tmpl w:val="61E616DA"/>
    <w:lvl w:ilvl="0">
      <w:start w:val="1"/>
      <w:numFmt w:val="decimal"/>
      <w:lvlText w:val="%1."/>
      <w:legacy w:legacy="1" w:legacySpace="0" w:legacyIndent="144"/>
      <w:lvlJc w:val="left"/>
      <w:pPr>
        <w:ind w:left="144" w:hanging="144"/>
      </w:pPr>
    </w:lvl>
  </w:abstractNum>
  <w:abstractNum w:abstractNumId="30">
    <w:nsid w:val="5F5B738B"/>
    <w:multiLevelType w:val="hybridMultilevel"/>
    <w:tmpl w:val="B8261D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nsid w:val="690F2ACC"/>
    <w:multiLevelType w:val="hybridMultilevel"/>
    <w:tmpl w:val="38C8B8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6A9C2B9C"/>
    <w:multiLevelType w:val="hybridMultilevel"/>
    <w:tmpl w:val="C0727A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nsid w:val="6ADC3ECC"/>
    <w:multiLevelType w:val="hybridMultilevel"/>
    <w:tmpl w:val="A6160F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6FE85F91"/>
    <w:multiLevelType w:val="hybridMultilevel"/>
    <w:tmpl w:val="35BE26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nsid w:val="70095127"/>
    <w:multiLevelType w:val="hybridMultilevel"/>
    <w:tmpl w:val="10AE6100"/>
    <w:lvl w:ilvl="0" w:tplc="10090001">
      <w:start w:val="1"/>
      <w:numFmt w:val="bullet"/>
      <w:lvlText w:val=""/>
      <w:lvlJc w:val="left"/>
      <w:pPr>
        <w:ind w:left="6480" w:hanging="360"/>
      </w:pPr>
      <w:rPr>
        <w:rFonts w:ascii="Symbol" w:hAnsi="Symbol" w:hint="default"/>
      </w:rPr>
    </w:lvl>
    <w:lvl w:ilvl="1" w:tplc="10090003" w:tentative="1">
      <w:start w:val="1"/>
      <w:numFmt w:val="bullet"/>
      <w:lvlText w:val="o"/>
      <w:lvlJc w:val="left"/>
      <w:pPr>
        <w:ind w:left="7200" w:hanging="360"/>
      </w:pPr>
      <w:rPr>
        <w:rFonts w:ascii="Courier New" w:hAnsi="Courier New" w:cs="Courier New" w:hint="default"/>
      </w:rPr>
    </w:lvl>
    <w:lvl w:ilvl="2" w:tplc="10090005" w:tentative="1">
      <w:start w:val="1"/>
      <w:numFmt w:val="bullet"/>
      <w:lvlText w:val=""/>
      <w:lvlJc w:val="left"/>
      <w:pPr>
        <w:ind w:left="7920" w:hanging="360"/>
      </w:pPr>
      <w:rPr>
        <w:rFonts w:ascii="Wingdings" w:hAnsi="Wingdings" w:hint="default"/>
      </w:rPr>
    </w:lvl>
    <w:lvl w:ilvl="3" w:tplc="10090001" w:tentative="1">
      <w:start w:val="1"/>
      <w:numFmt w:val="bullet"/>
      <w:lvlText w:val=""/>
      <w:lvlJc w:val="left"/>
      <w:pPr>
        <w:ind w:left="8640" w:hanging="360"/>
      </w:pPr>
      <w:rPr>
        <w:rFonts w:ascii="Symbol" w:hAnsi="Symbol" w:hint="default"/>
      </w:rPr>
    </w:lvl>
    <w:lvl w:ilvl="4" w:tplc="10090003" w:tentative="1">
      <w:start w:val="1"/>
      <w:numFmt w:val="bullet"/>
      <w:lvlText w:val="o"/>
      <w:lvlJc w:val="left"/>
      <w:pPr>
        <w:ind w:left="9360" w:hanging="360"/>
      </w:pPr>
      <w:rPr>
        <w:rFonts w:ascii="Courier New" w:hAnsi="Courier New" w:cs="Courier New" w:hint="default"/>
      </w:rPr>
    </w:lvl>
    <w:lvl w:ilvl="5" w:tplc="10090005" w:tentative="1">
      <w:start w:val="1"/>
      <w:numFmt w:val="bullet"/>
      <w:lvlText w:val=""/>
      <w:lvlJc w:val="left"/>
      <w:pPr>
        <w:ind w:left="10080" w:hanging="360"/>
      </w:pPr>
      <w:rPr>
        <w:rFonts w:ascii="Wingdings" w:hAnsi="Wingdings" w:hint="default"/>
      </w:rPr>
    </w:lvl>
    <w:lvl w:ilvl="6" w:tplc="10090001" w:tentative="1">
      <w:start w:val="1"/>
      <w:numFmt w:val="bullet"/>
      <w:lvlText w:val=""/>
      <w:lvlJc w:val="left"/>
      <w:pPr>
        <w:ind w:left="10800" w:hanging="360"/>
      </w:pPr>
      <w:rPr>
        <w:rFonts w:ascii="Symbol" w:hAnsi="Symbol" w:hint="default"/>
      </w:rPr>
    </w:lvl>
    <w:lvl w:ilvl="7" w:tplc="10090003" w:tentative="1">
      <w:start w:val="1"/>
      <w:numFmt w:val="bullet"/>
      <w:lvlText w:val="o"/>
      <w:lvlJc w:val="left"/>
      <w:pPr>
        <w:ind w:left="11520" w:hanging="360"/>
      </w:pPr>
      <w:rPr>
        <w:rFonts w:ascii="Courier New" w:hAnsi="Courier New" w:cs="Courier New" w:hint="default"/>
      </w:rPr>
    </w:lvl>
    <w:lvl w:ilvl="8" w:tplc="10090005" w:tentative="1">
      <w:start w:val="1"/>
      <w:numFmt w:val="bullet"/>
      <w:lvlText w:val=""/>
      <w:lvlJc w:val="left"/>
      <w:pPr>
        <w:ind w:left="12240" w:hanging="360"/>
      </w:pPr>
      <w:rPr>
        <w:rFonts w:ascii="Wingdings" w:hAnsi="Wingdings" w:hint="default"/>
      </w:rPr>
    </w:lvl>
  </w:abstractNum>
  <w:abstractNum w:abstractNumId="36">
    <w:nsid w:val="7B9D1784"/>
    <w:multiLevelType w:val="hybridMultilevel"/>
    <w:tmpl w:val="A9304B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nsid w:val="7D4466BC"/>
    <w:multiLevelType w:val="hybridMultilevel"/>
    <w:tmpl w:val="023630B6"/>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1"/>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29"/>
  </w:num>
  <w:num w:numId="23">
    <w:abstractNumId w:val="21"/>
  </w:num>
  <w:num w:numId="24">
    <w:abstractNumId w:val="10"/>
  </w:num>
  <w:num w:numId="25">
    <w:abstractNumId w:val="24"/>
  </w:num>
  <w:num w:numId="26">
    <w:abstractNumId w:val="19"/>
  </w:num>
  <w:num w:numId="27">
    <w:abstractNumId w:val="25"/>
  </w:num>
  <w:num w:numId="28">
    <w:abstractNumId w:val="27"/>
  </w:num>
  <w:num w:numId="29">
    <w:abstractNumId w:val="16"/>
  </w:num>
  <w:num w:numId="30">
    <w:abstractNumId w:val="28"/>
  </w:num>
  <w:num w:numId="31">
    <w:abstractNumId w:val="14"/>
  </w:num>
  <w:num w:numId="32">
    <w:abstractNumId w:val="23"/>
  </w:num>
  <w:num w:numId="33">
    <w:abstractNumId w:val="20"/>
  </w:num>
  <w:num w:numId="34">
    <w:abstractNumId w:val="12"/>
  </w:num>
  <w:num w:numId="35">
    <w:abstractNumId w:val="26"/>
  </w:num>
  <w:num w:numId="36">
    <w:abstractNumId w:val="33"/>
  </w:num>
  <w:num w:numId="37">
    <w:abstractNumId w:val="34"/>
  </w:num>
  <w:num w:numId="38">
    <w:abstractNumId w:val="22"/>
  </w:num>
  <w:num w:numId="39">
    <w:abstractNumId w:val="15"/>
  </w:num>
  <w:num w:numId="40">
    <w:abstractNumId w:val="31"/>
  </w:num>
  <w:num w:numId="41">
    <w:abstractNumId w:val="17"/>
  </w:num>
  <w:num w:numId="42">
    <w:abstractNumId w:val="32"/>
  </w:num>
  <w:num w:numId="43">
    <w:abstractNumId w:val="13"/>
  </w:num>
  <w:num w:numId="44">
    <w:abstractNumId w:val="35"/>
  </w:num>
  <w:num w:numId="45">
    <w:abstractNumId w:val="37"/>
  </w:num>
  <w:num w:numId="46">
    <w:abstractNumId w:val="18"/>
  </w:num>
  <w:num w:numId="47">
    <w:abstractNumId w:val="30"/>
  </w:num>
  <w:num w:numId="4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9"/>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12E09"/>
    <w:rsid w:val="00020AE6"/>
    <w:rsid w:val="00024347"/>
    <w:rsid w:val="000333DE"/>
    <w:rsid w:val="0003450C"/>
    <w:rsid w:val="00037754"/>
    <w:rsid w:val="000514AC"/>
    <w:rsid w:val="00055598"/>
    <w:rsid w:val="000646A0"/>
    <w:rsid w:val="000653D5"/>
    <w:rsid w:val="000728F3"/>
    <w:rsid w:val="00072B3A"/>
    <w:rsid w:val="00082410"/>
    <w:rsid w:val="000830AC"/>
    <w:rsid w:val="0009134E"/>
    <w:rsid w:val="0009386A"/>
    <w:rsid w:val="00093C96"/>
    <w:rsid w:val="000955E1"/>
    <w:rsid w:val="000A0AF5"/>
    <w:rsid w:val="000A1E23"/>
    <w:rsid w:val="000A350E"/>
    <w:rsid w:val="000A3852"/>
    <w:rsid w:val="000A3A59"/>
    <w:rsid w:val="000B3D56"/>
    <w:rsid w:val="000B4E65"/>
    <w:rsid w:val="000B5505"/>
    <w:rsid w:val="000B6A11"/>
    <w:rsid w:val="000B72DA"/>
    <w:rsid w:val="000C3BD8"/>
    <w:rsid w:val="000C5EBD"/>
    <w:rsid w:val="000D3246"/>
    <w:rsid w:val="000D3984"/>
    <w:rsid w:val="000D76DE"/>
    <w:rsid w:val="000E4445"/>
    <w:rsid w:val="000E4FDA"/>
    <w:rsid w:val="000E5328"/>
    <w:rsid w:val="000F31ED"/>
    <w:rsid w:val="000F59CD"/>
    <w:rsid w:val="001009BF"/>
    <w:rsid w:val="001014C5"/>
    <w:rsid w:val="0010210D"/>
    <w:rsid w:val="0010496F"/>
    <w:rsid w:val="0010499D"/>
    <w:rsid w:val="001105CA"/>
    <w:rsid w:val="00112414"/>
    <w:rsid w:val="00115B65"/>
    <w:rsid w:val="0012123A"/>
    <w:rsid w:val="00121C47"/>
    <w:rsid w:val="00123981"/>
    <w:rsid w:val="00123CFD"/>
    <w:rsid w:val="00124E0B"/>
    <w:rsid w:val="001252F7"/>
    <w:rsid w:val="00126DB9"/>
    <w:rsid w:val="00126E6B"/>
    <w:rsid w:val="0013014B"/>
    <w:rsid w:val="00130AEA"/>
    <w:rsid w:val="00130ED0"/>
    <w:rsid w:val="00132E4D"/>
    <w:rsid w:val="00137145"/>
    <w:rsid w:val="00137D0E"/>
    <w:rsid w:val="00145524"/>
    <w:rsid w:val="001465AB"/>
    <w:rsid w:val="00151DB7"/>
    <w:rsid w:val="00151FAA"/>
    <w:rsid w:val="00153ED9"/>
    <w:rsid w:val="00154AFA"/>
    <w:rsid w:val="00161911"/>
    <w:rsid w:val="00170AB7"/>
    <w:rsid w:val="00170B12"/>
    <w:rsid w:val="00171E0F"/>
    <w:rsid w:val="00175BB2"/>
    <w:rsid w:val="0018094C"/>
    <w:rsid w:val="001841F4"/>
    <w:rsid w:val="001858A3"/>
    <w:rsid w:val="00187D81"/>
    <w:rsid w:val="001A2A9B"/>
    <w:rsid w:val="001A31E3"/>
    <w:rsid w:val="001B357C"/>
    <w:rsid w:val="001B6F6D"/>
    <w:rsid w:val="001C2A81"/>
    <w:rsid w:val="001C2E55"/>
    <w:rsid w:val="001C6101"/>
    <w:rsid w:val="001C6EBC"/>
    <w:rsid w:val="001C7025"/>
    <w:rsid w:val="001D3952"/>
    <w:rsid w:val="001D4494"/>
    <w:rsid w:val="001E0CDB"/>
    <w:rsid w:val="001E273E"/>
    <w:rsid w:val="001E3DE2"/>
    <w:rsid w:val="001E6892"/>
    <w:rsid w:val="001F062E"/>
    <w:rsid w:val="001F408D"/>
    <w:rsid w:val="001F40BF"/>
    <w:rsid w:val="001F4A2C"/>
    <w:rsid w:val="001F789C"/>
    <w:rsid w:val="0020192F"/>
    <w:rsid w:val="00204424"/>
    <w:rsid w:val="0020511C"/>
    <w:rsid w:val="00210191"/>
    <w:rsid w:val="00210D9E"/>
    <w:rsid w:val="00210E32"/>
    <w:rsid w:val="002123C2"/>
    <w:rsid w:val="00214437"/>
    <w:rsid w:val="0021619C"/>
    <w:rsid w:val="00222292"/>
    <w:rsid w:val="00224087"/>
    <w:rsid w:val="00227741"/>
    <w:rsid w:val="0024113A"/>
    <w:rsid w:val="002444D5"/>
    <w:rsid w:val="00247CAE"/>
    <w:rsid w:val="002508B9"/>
    <w:rsid w:val="00251FF8"/>
    <w:rsid w:val="0025707B"/>
    <w:rsid w:val="0027431A"/>
    <w:rsid w:val="00283238"/>
    <w:rsid w:val="002862A4"/>
    <w:rsid w:val="0028791E"/>
    <w:rsid w:val="00291014"/>
    <w:rsid w:val="002A39FD"/>
    <w:rsid w:val="002A5FCB"/>
    <w:rsid w:val="002A639B"/>
    <w:rsid w:val="002B20AD"/>
    <w:rsid w:val="002B4EFB"/>
    <w:rsid w:val="002B616C"/>
    <w:rsid w:val="002C1BA4"/>
    <w:rsid w:val="002C5C17"/>
    <w:rsid w:val="002D13B0"/>
    <w:rsid w:val="002D735B"/>
    <w:rsid w:val="002E508E"/>
    <w:rsid w:val="002E5553"/>
    <w:rsid w:val="002F612E"/>
    <w:rsid w:val="002F61EC"/>
    <w:rsid w:val="00304AA9"/>
    <w:rsid w:val="00310257"/>
    <w:rsid w:val="00310376"/>
    <w:rsid w:val="00313A47"/>
    <w:rsid w:val="00315978"/>
    <w:rsid w:val="0032231C"/>
    <w:rsid w:val="003224C4"/>
    <w:rsid w:val="00340493"/>
    <w:rsid w:val="0034327F"/>
    <w:rsid w:val="00345905"/>
    <w:rsid w:val="003500C6"/>
    <w:rsid w:val="00354AC8"/>
    <w:rsid w:val="00354DB8"/>
    <w:rsid w:val="00355923"/>
    <w:rsid w:val="00360B26"/>
    <w:rsid w:val="00363E5C"/>
    <w:rsid w:val="003832DC"/>
    <w:rsid w:val="00386B97"/>
    <w:rsid w:val="003904B6"/>
    <w:rsid w:val="0039156C"/>
    <w:rsid w:val="00392C7B"/>
    <w:rsid w:val="003948CB"/>
    <w:rsid w:val="00394981"/>
    <w:rsid w:val="0039727A"/>
    <w:rsid w:val="003974F8"/>
    <w:rsid w:val="003A4F81"/>
    <w:rsid w:val="003B1F3C"/>
    <w:rsid w:val="003B6EC5"/>
    <w:rsid w:val="003C0FD9"/>
    <w:rsid w:val="003C65F1"/>
    <w:rsid w:val="003D3CA6"/>
    <w:rsid w:val="003E1FB5"/>
    <w:rsid w:val="003E202C"/>
    <w:rsid w:val="003E26C6"/>
    <w:rsid w:val="003E3C69"/>
    <w:rsid w:val="003E6CD1"/>
    <w:rsid w:val="003F2602"/>
    <w:rsid w:val="003F33BB"/>
    <w:rsid w:val="003F75AE"/>
    <w:rsid w:val="00404542"/>
    <w:rsid w:val="004056B8"/>
    <w:rsid w:val="0041136C"/>
    <w:rsid w:val="0041270E"/>
    <w:rsid w:val="00413E01"/>
    <w:rsid w:val="004231DC"/>
    <w:rsid w:val="004237AF"/>
    <w:rsid w:val="00423938"/>
    <w:rsid w:val="0042685F"/>
    <w:rsid w:val="0043179D"/>
    <w:rsid w:val="00435BA1"/>
    <w:rsid w:val="004451A9"/>
    <w:rsid w:val="004465E8"/>
    <w:rsid w:val="00452E09"/>
    <w:rsid w:val="00454A5E"/>
    <w:rsid w:val="0046005A"/>
    <w:rsid w:val="00462CD1"/>
    <w:rsid w:val="004664D0"/>
    <w:rsid w:val="0046771C"/>
    <w:rsid w:val="004706E2"/>
    <w:rsid w:val="00471DAD"/>
    <w:rsid w:val="004744CD"/>
    <w:rsid w:val="00477182"/>
    <w:rsid w:val="00480F98"/>
    <w:rsid w:val="004811ED"/>
    <w:rsid w:val="0048180A"/>
    <w:rsid w:val="004840AE"/>
    <w:rsid w:val="00485DCB"/>
    <w:rsid w:val="0049134A"/>
    <w:rsid w:val="00492ECA"/>
    <w:rsid w:val="00493EDB"/>
    <w:rsid w:val="004946CA"/>
    <w:rsid w:val="00495D1B"/>
    <w:rsid w:val="00496114"/>
    <w:rsid w:val="004A648E"/>
    <w:rsid w:val="004B2789"/>
    <w:rsid w:val="004C3AB4"/>
    <w:rsid w:val="004E2A27"/>
    <w:rsid w:val="004F1B36"/>
    <w:rsid w:val="004F32E7"/>
    <w:rsid w:val="004F7602"/>
    <w:rsid w:val="005004D4"/>
    <w:rsid w:val="00500A91"/>
    <w:rsid w:val="00504F16"/>
    <w:rsid w:val="00505707"/>
    <w:rsid w:val="00505DFC"/>
    <w:rsid w:val="00507848"/>
    <w:rsid w:val="00514F5E"/>
    <w:rsid w:val="00523E9A"/>
    <w:rsid w:val="00524C63"/>
    <w:rsid w:val="0054280C"/>
    <w:rsid w:val="005500A2"/>
    <w:rsid w:val="00550245"/>
    <w:rsid w:val="00551456"/>
    <w:rsid w:val="00553104"/>
    <w:rsid w:val="0055317F"/>
    <w:rsid w:val="005565CB"/>
    <w:rsid w:val="00560E90"/>
    <w:rsid w:val="005652B0"/>
    <w:rsid w:val="00565AE3"/>
    <w:rsid w:val="005700E4"/>
    <w:rsid w:val="0057123F"/>
    <w:rsid w:val="005731A9"/>
    <w:rsid w:val="005755B0"/>
    <w:rsid w:val="00577B9F"/>
    <w:rsid w:val="005835B0"/>
    <w:rsid w:val="00590D83"/>
    <w:rsid w:val="005936C7"/>
    <w:rsid w:val="005A03D2"/>
    <w:rsid w:val="005A1DB7"/>
    <w:rsid w:val="005B45E7"/>
    <w:rsid w:val="005C07E1"/>
    <w:rsid w:val="005C148B"/>
    <w:rsid w:val="005C15B7"/>
    <w:rsid w:val="005C1DEA"/>
    <w:rsid w:val="005C216A"/>
    <w:rsid w:val="005C606C"/>
    <w:rsid w:val="005C632C"/>
    <w:rsid w:val="005C645B"/>
    <w:rsid w:val="005D144D"/>
    <w:rsid w:val="005D19A3"/>
    <w:rsid w:val="005D2A0B"/>
    <w:rsid w:val="005E3A00"/>
    <w:rsid w:val="005E453D"/>
    <w:rsid w:val="005E791B"/>
    <w:rsid w:val="005F31D4"/>
    <w:rsid w:val="005F7E38"/>
    <w:rsid w:val="00602DD8"/>
    <w:rsid w:val="006048E3"/>
    <w:rsid w:val="006124C0"/>
    <w:rsid w:val="006127F1"/>
    <w:rsid w:val="00613D18"/>
    <w:rsid w:val="00622270"/>
    <w:rsid w:val="00625041"/>
    <w:rsid w:val="00626C48"/>
    <w:rsid w:val="00642F85"/>
    <w:rsid w:val="00645A7A"/>
    <w:rsid w:val="00651362"/>
    <w:rsid w:val="0065257D"/>
    <w:rsid w:val="00652DDC"/>
    <w:rsid w:val="0065414F"/>
    <w:rsid w:val="0065505F"/>
    <w:rsid w:val="006619D3"/>
    <w:rsid w:val="00662945"/>
    <w:rsid w:val="00663225"/>
    <w:rsid w:val="00663A28"/>
    <w:rsid w:val="006652C8"/>
    <w:rsid w:val="006653C4"/>
    <w:rsid w:val="0067206D"/>
    <w:rsid w:val="0067251C"/>
    <w:rsid w:val="00676CB7"/>
    <w:rsid w:val="006836F3"/>
    <w:rsid w:val="00683D04"/>
    <w:rsid w:val="00684747"/>
    <w:rsid w:val="006924BC"/>
    <w:rsid w:val="00693A33"/>
    <w:rsid w:val="00694BBC"/>
    <w:rsid w:val="00695F7C"/>
    <w:rsid w:val="006A0AAD"/>
    <w:rsid w:val="006A4DCB"/>
    <w:rsid w:val="006A620B"/>
    <w:rsid w:val="006B3F1F"/>
    <w:rsid w:val="006B6691"/>
    <w:rsid w:val="006B7DAD"/>
    <w:rsid w:val="006D0BFB"/>
    <w:rsid w:val="006D297A"/>
    <w:rsid w:val="006E06A5"/>
    <w:rsid w:val="006E1C9E"/>
    <w:rsid w:val="006E3F11"/>
    <w:rsid w:val="006E401D"/>
    <w:rsid w:val="006E482D"/>
    <w:rsid w:val="006E5C1A"/>
    <w:rsid w:val="006E68CD"/>
    <w:rsid w:val="006E6BF5"/>
    <w:rsid w:val="006F332A"/>
    <w:rsid w:val="006F3E84"/>
    <w:rsid w:val="006F47E0"/>
    <w:rsid w:val="0070135E"/>
    <w:rsid w:val="007031CC"/>
    <w:rsid w:val="007078B9"/>
    <w:rsid w:val="0071091D"/>
    <w:rsid w:val="00721E99"/>
    <w:rsid w:val="00730D18"/>
    <w:rsid w:val="00732D50"/>
    <w:rsid w:val="00734875"/>
    <w:rsid w:val="00735347"/>
    <w:rsid w:val="007357AD"/>
    <w:rsid w:val="0073743D"/>
    <w:rsid w:val="007445BF"/>
    <w:rsid w:val="00747153"/>
    <w:rsid w:val="00752B1C"/>
    <w:rsid w:val="0076064A"/>
    <w:rsid w:val="007624E7"/>
    <w:rsid w:val="00762D74"/>
    <w:rsid w:val="00763B9E"/>
    <w:rsid w:val="007642C0"/>
    <w:rsid w:val="00766C00"/>
    <w:rsid w:val="0076730B"/>
    <w:rsid w:val="00770435"/>
    <w:rsid w:val="00770494"/>
    <w:rsid w:val="00770E5E"/>
    <w:rsid w:val="007724E1"/>
    <w:rsid w:val="0077329F"/>
    <w:rsid w:val="00773FF2"/>
    <w:rsid w:val="00774A25"/>
    <w:rsid w:val="00781BBE"/>
    <w:rsid w:val="00782CDF"/>
    <w:rsid w:val="00784B29"/>
    <w:rsid w:val="00792C19"/>
    <w:rsid w:val="00793994"/>
    <w:rsid w:val="007B1B9A"/>
    <w:rsid w:val="007B49AE"/>
    <w:rsid w:val="007B57CF"/>
    <w:rsid w:val="007B7844"/>
    <w:rsid w:val="007C0353"/>
    <w:rsid w:val="007C46C1"/>
    <w:rsid w:val="007C4B29"/>
    <w:rsid w:val="007C6D42"/>
    <w:rsid w:val="007C7792"/>
    <w:rsid w:val="007C7E48"/>
    <w:rsid w:val="007D5409"/>
    <w:rsid w:val="007E174B"/>
    <w:rsid w:val="007E4D87"/>
    <w:rsid w:val="007E7B6F"/>
    <w:rsid w:val="007F1D25"/>
    <w:rsid w:val="007F61EF"/>
    <w:rsid w:val="0080154B"/>
    <w:rsid w:val="00811495"/>
    <w:rsid w:val="008134A2"/>
    <w:rsid w:val="00820FA6"/>
    <w:rsid w:val="00822BA3"/>
    <w:rsid w:val="008326C5"/>
    <w:rsid w:val="008367F1"/>
    <w:rsid w:val="00840FA2"/>
    <w:rsid w:val="00852420"/>
    <w:rsid w:val="00855456"/>
    <w:rsid w:val="008639E0"/>
    <w:rsid w:val="00875579"/>
    <w:rsid w:val="008755CB"/>
    <w:rsid w:val="00885BAA"/>
    <w:rsid w:val="00890771"/>
    <w:rsid w:val="0089094E"/>
    <w:rsid w:val="008973BC"/>
    <w:rsid w:val="008A34C4"/>
    <w:rsid w:val="008A44B2"/>
    <w:rsid w:val="008A53EB"/>
    <w:rsid w:val="008B2492"/>
    <w:rsid w:val="008B4E22"/>
    <w:rsid w:val="008C2286"/>
    <w:rsid w:val="008C3181"/>
    <w:rsid w:val="008C3B64"/>
    <w:rsid w:val="008C44F4"/>
    <w:rsid w:val="008C6AA6"/>
    <w:rsid w:val="008D6AC2"/>
    <w:rsid w:val="008F1827"/>
    <w:rsid w:val="008F36BE"/>
    <w:rsid w:val="008F5DC3"/>
    <w:rsid w:val="008F7478"/>
    <w:rsid w:val="00900F46"/>
    <w:rsid w:val="0090145C"/>
    <w:rsid w:val="00901A90"/>
    <w:rsid w:val="0090587A"/>
    <w:rsid w:val="00907AD0"/>
    <w:rsid w:val="009129BF"/>
    <w:rsid w:val="00916D21"/>
    <w:rsid w:val="009170ED"/>
    <w:rsid w:val="00920B41"/>
    <w:rsid w:val="00923DB9"/>
    <w:rsid w:val="00925A21"/>
    <w:rsid w:val="00931DC5"/>
    <w:rsid w:val="00947ED0"/>
    <w:rsid w:val="00954859"/>
    <w:rsid w:val="009573D4"/>
    <w:rsid w:val="00957CD7"/>
    <w:rsid w:val="009619B6"/>
    <w:rsid w:val="009620F6"/>
    <w:rsid w:val="0097010A"/>
    <w:rsid w:val="00974DB4"/>
    <w:rsid w:val="009772FF"/>
    <w:rsid w:val="009832A0"/>
    <w:rsid w:val="009863CF"/>
    <w:rsid w:val="00987465"/>
    <w:rsid w:val="009928BD"/>
    <w:rsid w:val="00992D8D"/>
    <w:rsid w:val="00993656"/>
    <w:rsid w:val="00994A27"/>
    <w:rsid w:val="009A3CDE"/>
    <w:rsid w:val="009A62ED"/>
    <w:rsid w:val="009B1E08"/>
    <w:rsid w:val="009B3551"/>
    <w:rsid w:val="009B432A"/>
    <w:rsid w:val="009B4A5F"/>
    <w:rsid w:val="009B4D88"/>
    <w:rsid w:val="009D0E6F"/>
    <w:rsid w:val="009D2ACA"/>
    <w:rsid w:val="009D3530"/>
    <w:rsid w:val="009D4463"/>
    <w:rsid w:val="009E3B95"/>
    <w:rsid w:val="009E733B"/>
    <w:rsid w:val="009F1A83"/>
    <w:rsid w:val="00A027F2"/>
    <w:rsid w:val="00A0787E"/>
    <w:rsid w:val="00A10C7E"/>
    <w:rsid w:val="00A1173C"/>
    <w:rsid w:val="00A15E4D"/>
    <w:rsid w:val="00A21F78"/>
    <w:rsid w:val="00A22429"/>
    <w:rsid w:val="00A22490"/>
    <w:rsid w:val="00A25F46"/>
    <w:rsid w:val="00A25FD7"/>
    <w:rsid w:val="00A27845"/>
    <w:rsid w:val="00A303C4"/>
    <w:rsid w:val="00A33071"/>
    <w:rsid w:val="00A37587"/>
    <w:rsid w:val="00A44183"/>
    <w:rsid w:val="00A441A6"/>
    <w:rsid w:val="00A557BB"/>
    <w:rsid w:val="00A57691"/>
    <w:rsid w:val="00A57EF0"/>
    <w:rsid w:val="00A62A70"/>
    <w:rsid w:val="00A631A3"/>
    <w:rsid w:val="00A64586"/>
    <w:rsid w:val="00A6678D"/>
    <w:rsid w:val="00A72381"/>
    <w:rsid w:val="00A72758"/>
    <w:rsid w:val="00A729A3"/>
    <w:rsid w:val="00A7528F"/>
    <w:rsid w:val="00A8132E"/>
    <w:rsid w:val="00A82659"/>
    <w:rsid w:val="00A82C9E"/>
    <w:rsid w:val="00A87A35"/>
    <w:rsid w:val="00A959B4"/>
    <w:rsid w:val="00AA5ACC"/>
    <w:rsid w:val="00AA7718"/>
    <w:rsid w:val="00AB2053"/>
    <w:rsid w:val="00AB2711"/>
    <w:rsid w:val="00AB5196"/>
    <w:rsid w:val="00AB5779"/>
    <w:rsid w:val="00AC3090"/>
    <w:rsid w:val="00AC7B51"/>
    <w:rsid w:val="00AE01A5"/>
    <w:rsid w:val="00AE59FD"/>
    <w:rsid w:val="00AE5CA4"/>
    <w:rsid w:val="00AE6212"/>
    <w:rsid w:val="00AF481C"/>
    <w:rsid w:val="00AF48A7"/>
    <w:rsid w:val="00AF49DC"/>
    <w:rsid w:val="00B01BBA"/>
    <w:rsid w:val="00B127B2"/>
    <w:rsid w:val="00B134B8"/>
    <w:rsid w:val="00B136EE"/>
    <w:rsid w:val="00B144EC"/>
    <w:rsid w:val="00B2378D"/>
    <w:rsid w:val="00B26FEF"/>
    <w:rsid w:val="00B3765B"/>
    <w:rsid w:val="00B45E66"/>
    <w:rsid w:val="00B545C0"/>
    <w:rsid w:val="00B5599E"/>
    <w:rsid w:val="00B5760C"/>
    <w:rsid w:val="00B65357"/>
    <w:rsid w:val="00B72E6B"/>
    <w:rsid w:val="00B7565E"/>
    <w:rsid w:val="00B8076B"/>
    <w:rsid w:val="00B858A7"/>
    <w:rsid w:val="00B91BCD"/>
    <w:rsid w:val="00B92772"/>
    <w:rsid w:val="00B96450"/>
    <w:rsid w:val="00BA1C66"/>
    <w:rsid w:val="00BA291D"/>
    <w:rsid w:val="00BA3DAB"/>
    <w:rsid w:val="00BA743D"/>
    <w:rsid w:val="00BB162B"/>
    <w:rsid w:val="00BB557C"/>
    <w:rsid w:val="00BB7220"/>
    <w:rsid w:val="00BB73BA"/>
    <w:rsid w:val="00BD2529"/>
    <w:rsid w:val="00BE3AD4"/>
    <w:rsid w:val="00BE4749"/>
    <w:rsid w:val="00BE54FE"/>
    <w:rsid w:val="00BF0F54"/>
    <w:rsid w:val="00C04C99"/>
    <w:rsid w:val="00C06485"/>
    <w:rsid w:val="00C11050"/>
    <w:rsid w:val="00C12A41"/>
    <w:rsid w:val="00C20A4A"/>
    <w:rsid w:val="00C230D6"/>
    <w:rsid w:val="00C23F93"/>
    <w:rsid w:val="00C248E2"/>
    <w:rsid w:val="00C3249D"/>
    <w:rsid w:val="00C33964"/>
    <w:rsid w:val="00C437D9"/>
    <w:rsid w:val="00C4393C"/>
    <w:rsid w:val="00C46D0E"/>
    <w:rsid w:val="00C5171B"/>
    <w:rsid w:val="00C629A0"/>
    <w:rsid w:val="00C64B50"/>
    <w:rsid w:val="00C668FF"/>
    <w:rsid w:val="00C852D4"/>
    <w:rsid w:val="00C90CF9"/>
    <w:rsid w:val="00C94286"/>
    <w:rsid w:val="00C94F96"/>
    <w:rsid w:val="00C96FE0"/>
    <w:rsid w:val="00CA0C88"/>
    <w:rsid w:val="00CA5766"/>
    <w:rsid w:val="00CB0AF3"/>
    <w:rsid w:val="00CB2E2B"/>
    <w:rsid w:val="00CB361D"/>
    <w:rsid w:val="00CC3733"/>
    <w:rsid w:val="00CC61FD"/>
    <w:rsid w:val="00CC6E8D"/>
    <w:rsid w:val="00CD3C6F"/>
    <w:rsid w:val="00CE0B4C"/>
    <w:rsid w:val="00CE2A2B"/>
    <w:rsid w:val="00CF0DB3"/>
    <w:rsid w:val="00CF22EC"/>
    <w:rsid w:val="00D012C9"/>
    <w:rsid w:val="00D01F43"/>
    <w:rsid w:val="00D0741E"/>
    <w:rsid w:val="00D078EE"/>
    <w:rsid w:val="00D10462"/>
    <w:rsid w:val="00D1047A"/>
    <w:rsid w:val="00D1216E"/>
    <w:rsid w:val="00D12810"/>
    <w:rsid w:val="00D1395C"/>
    <w:rsid w:val="00D155A0"/>
    <w:rsid w:val="00D170CB"/>
    <w:rsid w:val="00D21D2B"/>
    <w:rsid w:val="00D22A4E"/>
    <w:rsid w:val="00D23CE2"/>
    <w:rsid w:val="00D25927"/>
    <w:rsid w:val="00D2663C"/>
    <w:rsid w:val="00D30B70"/>
    <w:rsid w:val="00D31826"/>
    <w:rsid w:val="00D33086"/>
    <w:rsid w:val="00D410AA"/>
    <w:rsid w:val="00D4202E"/>
    <w:rsid w:val="00D43B4C"/>
    <w:rsid w:val="00D43CCB"/>
    <w:rsid w:val="00D50F7A"/>
    <w:rsid w:val="00D60FA7"/>
    <w:rsid w:val="00D62B5F"/>
    <w:rsid w:val="00D707E4"/>
    <w:rsid w:val="00D75B76"/>
    <w:rsid w:val="00D80B6E"/>
    <w:rsid w:val="00D81834"/>
    <w:rsid w:val="00D84763"/>
    <w:rsid w:val="00D95837"/>
    <w:rsid w:val="00DA038B"/>
    <w:rsid w:val="00DA4C10"/>
    <w:rsid w:val="00DB5CCD"/>
    <w:rsid w:val="00DB7BA8"/>
    <w:rsid w:val="00DB7BAB"/>
    <w:rsid w:val="00DD26CA"/>
    <w:rsid w:val="00DD549A"/>
    <w:rsid w:val="00DD57E8"/>
    <w:rsid w:val="00DE1746"/>
    <w:rsid w:val="00DE2145"/>
    <w:rsid w:val="00DE3055"/>
    <w:rsid w:val="00DE5BD7"/>
    <w:rsid w:val="00E06A91"/>
    <w:rsid w:val="00E15FF1"/>
    <w:rsid w:val="00E1609C"/>
    <w:rsid w:val="00E16D8D"/>
    <w:rsid w:val="00E1722C"/>
    <w:rsid w:val="00E21718"/>
    <w:rsid w:val="00E23462"/>
    <w:rsid w:val="00E246F5"/>
    <w:rsid w:val="00E26C76"/>
    <w:rsid w:val="00E309BC"/>
    <w:rsid w:val="00E312B8"/>
    <w:rsid w:val="00E3232C"/>
    <w:rsid w:val="00E32612"/>
    <w:rsid w:val="00E326F5"/>
    <w:rsid w:val="00E35A4C"/>
    <w:rsid w:val="00E36ADE"/>
    <w:rsid w:val="00E433FC"/>
    <w:rsid w:val="00E4529E"/>
    <w:rsid w:val="00E478F7"/>
    <w:rsid w:val="00E51D2E"/>
    <w:rsid w:val="00E64DDD"/>
    <w:rsid w:val="00E65645"/>
    <w:rsid w:val="00E65B32"/>
    <w:rsid w:val="00E66CCF"/>
    <w:rsid w:val="00E74530"/>
    <w:rsid w:val="00E74D2F"/>
    <w:rsid w:val="00E77402"/>
    <w:rsid w:val="00E833F8"/>
    <w:rsid w:val="00E84E2E"/>
    <w:rsid w:val="00E86613"/>
    <w:rsid w:val="00E91B3B"/>
    <w:rsid w:val="00E956AE"/>
    <w:rsid w:val="00E97D9D"/>
    <w:rsid w:val="00EA2FD2"/>
    <w:rsid w:val="00EB3CF4"/>
    <w:rsid w:val="00EC54AB"/>
    <w:rsid w:val="00EC78D6"/>
    <w:rsid w:val="00ED5D05"/>
    <w:rsid w:val="00EF1F8C"/>
    <w:rsid w:val="00EF29BC"/>
    <w:rsid w:val="00EF2A27"/>
    <w:rsid w:val="00EF5110"/>
    <w:rsid w:val="00EF53FE"/>
    <w:rsid w:val="00F01986"/>
    <w:rsid w:val="00F035D9"/>
    <w:rsid w:val="00F07FEB"/>
    <w:rsid w:val="00F10910"/>
    <w:rsid w:val="00F148EA"/>
    <w:rsid w:val="00F21D7D"/>
    <w:rsid w:val="00F24E02"/>
    <w:rsid w:val="00F311C1"/>
    <w:rsid w:val="00F31C0D"/>
    <w:rsid w:val="00F326EC"/>
    <w:rsid w:val="00F37248"/>
    <w:rsid w:val="00F41AFB"/>
    <w:rsid w:val="00F42D9A"/>
    <w:rsid w:val="00F44373"/>
    <w:rsid w:val="00F56305"/>
    <w:rsid w:val="00F5789E"/>
    <w:rsid w:val="00F6692F"/>
    <w:rsid w:val="00F669A5"/>
    <w:rsid w:val="00F66E30"/>
    <w:rsid w:val="00F706D9"/>
    <w:rsid w:val="00F70E14"/>
    <w:rsid w:val="00F71803"/>
    <w:rsid w:val="00F755B9"/>
    <w:rsid w:val="00F80FAF"/>
    <w:rsid w:val="00F817FA"/>
    <w:rsid w:val="00F86BBA"/>
    <w:rsid w:val="00F8752A"/>
    <w:rsid w:val="00F90344"/>
    <w:rsid w:val="00F90E70"/>
    <w:rsid w:val="00F95BCF"/>
    <w:rsid w:val="00FA519E"/>
    <w:rsid w:val="00FA5ED1"/>
    <w:rsid w:val="00FA7642"/>
    <w:rsid w:val="00FB1B88"/>
    <w:rsid w:val="00FB3C45"/>
    <w:rsid w:val="00FB3D89"/>
    <w:rsid w:val="00FC02AF"/>
    <w:rsid w:val="00FC3CF8"/>
    <w:rsid w:val="00FC5A94"/>
    <w:rsid w:val="00FC5B6A"/>
    <w:rsid w:val="00FC6984"/>
    <w:rsid w:val="00FD3E2C"/>
    <w:rsid w:val="00FF0E7D"/>
    <w:rsid w:val="00FF2DD4"/>
    <w:rsid w:val="00FF3354"/>
    <w:rsid w:val="00FF3A0F"/>
    <w:rsid w:val="00FF4CFD"/>
    <w:rsid w:val="00FF6351"/>
    <w:rsid w:val="00FF6912"/>
    <w:rsid w:val="00FF7063"/>
    <w:rsid w:val="00FF76A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Standard">
    <w:name w:val="Normal"/>
    <w:qFormat/>
    <w:pPr>
      <w:spacing w:after="120"/>
      <w:jc w:val="both"/>
    </w:pPr>
    <w:rPr>
      <w:rFonts w:ascii="Times New Roman" w:eastAsia="Times New Roman" w:hAnsi="Times New Roman"/>
      <w:lang w:val="en-US" w:eastAsia="en-US"/>
    </w:rPr>
  </w:style>
  <w:style w:type="paragraph" w:styleId="berschrift1">
    <w:name w:val="heading 1"/>
    <w:basedOn w:val="Standard"/>
    <w:next w:val="Standard"/>
    <w:qFormat/>
    <w:pPr>
      <w:keepNext/>
      <w:keepLines/>
      <w:spacing w:before="120" w:after="0"/>
      <w:outlineLvl w:val="0"/>
    </w:pPr>
    <w:rPr>
      <w:rFonts w:ascii="Arial" w:hAnsi="Arial"/>
      <w:b/>
      <w:caps/>
      <w:kern w:val="32"/>
      <w:sz w:val="18"/>
    </w:rPr>
  </w:style>
  <w:style w:type="paragraph" w:styleId="berschrift2">
    <w:name w:val="heading 2"/>
    <w:basedOn w:val="berschrift1"/>
    <w:next w:val="Standard"/>
    <w:qFormat/>
    <w:pPr>
      <w:outlineLvl w:val="1"/>
    </w:pPr>
    <w:rPr>
      <w:caps w:val="0"/>
    </w:rPr>
  </w:style>
  <w:style w:type="paragraph" w:styleId="berschrift3">
    <w:name w:val="heading 3"/>
    <w:basedOn w:val="berschrift2"/>
    <w:next w:val="Standard"/>
    <w:qFormat/>
    <w:pPr>
      <w:outlineLvl w:val="2"/>
    </w:pPr>
    <w:rPr>
      <w:b w:val="0"/>
      <w:i/>
    </w:rPr>
  </w:style>
  <w:style w:type="paragraph" w:styleId="berschrift4">
    <w:name w:val="heading 4"/>
    <w:basedOn w:val="Standard"/>
    <w:next w:val="Standard"/>
    <w:qFormat/>
    <w:pPr>
      <w:keepNext/>
      <w:numPr>
        <w:ilvl w:val="3"/>
        <w:numId w:val="23"/>
      </w:numPr>
      <w:spacing w:before="240" w:after="60"/>
      <w:outlineLvl w:val="3"/>
    </w:pPr>
    <w:rPr>
      <w:b/>
      <w:sz w:val="28"/>
    </w:rPr>
  </w:style>
  <w:style w:type="paragraph" w:styleId="berschrift5">
    <w:name w:val="heading 5"/>
    <w:basedOn w:val="Standard"/>
    <w:next w:val="Standard"/>
    <w:qFormat/>
    <w:pPr>
      <w:numPr>
        <w:ilvl w:val="4"/>
        <w:numId w:val="23"/>
      </w:numPr>
      <w:spacing w:before="240" w:after="60"/>
      <w:outlineLvl w:val="4"/>
    </w:pPr>
    <w:rPr>
      <w:b/>
      <w:i/>
      <w:sz w:val="26"/>
    </w:rPr>
  </w:style>
  <w:style w:type="paragraph" w:styleId="berschrift6">
    <w:name w:val="heading 6"/>
    <w:basedOn w:val="Standard"/>
    <w:next w:val="Standard"/>
    <w:qFormat/>
    <w:pPr>
      <w:numPr>
        <w:ilvl w:val="5"/>
        <w:numId w:val="23"/>
      </w:numPr>
      <w:spacing w:before="240" w:after="60"/>
      <w:outlineLvl w:val="5"/>
    </w:pPr>
    <w:rPr>
      <w:b/>
      <w:sz w:val="22"/>
    </w:rPr>
  </w:style>
  <w:style w:type="paragraph" w:styleId="berschrift7">
    <w:name w:val="heading 7"/>
    <w:basedOn w:val="Standard"/>
    <w:next w:val="Standard"/>
    <w:qFormat/>
    <w:pPr>
      <w:numPr>
        <w:ilvl w:val="6"/>
        <w:numId w:val="23"/>
      </w:numPr>
      <w:spacing w:before="240" w:after="60"/>
      <w:outlineLvl w:val="6"/>
    </w:pPr>
  </w:style>
  <w:style w:type="paragraph" w:styleId="berschrift8">
    <w:name w:val="heading 8"/>
    <w:basedOn w:val="Standard"/>
    <w:next w:val="Standard"/>
    <w:qFormat/>
    <w:pPr>
      <w:numPr>
        <w:ilvl w:val="7"/>
        <w:numId w:val="23"/>
      </w:numPr>
      <w:spacing w:before="240" w:after="60"/>
      <w:outlineLvl w:val="7"/>
    </w:pPr>
    <w:rPr>
      <w:i/>
    </w:rPr>
  </w:style>
  <w:style w:type="paragraph" w:styleId="berschrift9">
    <w:name w:val="heading 9"/>
    <w:basedOn w:val="Standard"/>
    <w:next w:val="Standard"/>
    <w:qFormat/>
    <w:pPr>
      <w:numPr>
        <w:ilvl w:val="8"/>
        <w:numId w:val="23"/>
      </w:numPr>
      <w:spacing w:before="240" w:after="60"/>
      <w:outlineLvl w:val="8"/>
    </w:pPr>
    <w:rPr>
      <w:rFonts w:ascii="Arial" w:hAnsi="Arial"/>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pPr>
      <w:tabs>
        <w:tab w:val="center" w:pos="4320"/>
        <w:tab w:val="right" w:pos="8640"/>
      </w:tabs>
    </w:pPr>
  </w:style>
  <w:style w:type="paragraph" w:styleId="Kopfzeile">
    <w:name w:val="header"/>
    <w:basedOn w:val="Standard"/>
    <w:pPr>
      <w:tabs>
        <w:tab w:val="center" w:pos="4320"/>
        <w:tab w:val="right" w:pos="8640"/>
      </w:tabs>
    </w:pPr>
    <w:rPr>
      <w:rFonts w:ascii="Arial" w:hAnsi="Arial"/>
    </w:rPr>
  </w:style>
  <w:style w:type="paragraph" w:customStyle="1" w:styleId="Author">
    <w:name w:val="Author"/>
    <w:basedOn w:val="Standard"/>
    <w:pPr>
      <w:spacing w:after="0"/>
      <w:jc w:val="center"/>
    </w:pPr>
    <w:rPr>
      <w:b/>
      <w:color w:val="000000"/>
      <w:sz w:val="24"/>
    </w:rPr>
  </w:style>
  <w:style w:type="character" w:styleId="Seitenzahl">
    <w:name w:val="page number"/>
    <w:basedOn w:val="Absatz-Standardschriftart"/>
  </w:style>
  <w:style w:type="paragraph" w:styleId="Titel">
    <w:name w:val="Title"/>
    <w:basedOn w:val="Standard"/>
    <w:qFormat/>
    <w:pPr>
      <w:spacing w:before="100" w:beforeAutospacing="1"/>
      <w:jc w:val="center"/>
      <w:outlineLvl w:val="0"/>
    </w:pPr>
    <w:rPr>
      <w:rFonts w:ascii="Arial" w:hAnsi="Arial"/>
      <w:b/>
      <w:kern w:val="28"/>
      <w:sz w:val="36"/>
    </w:rPr>
  </w:style>
  <w:style w:type="paragraph" w:styleId="Blocktext">
    <w:name w:val="Block Text"/>
    <w:basedOn w:val="Standard"/>
    <w:pPr>
      <w:ind w:left="1440" w:right="1440"/>
    </w:pPr>
  </w:style>
  <w:style w:type="paragraph" w:styleId="Beschriftung">
    <w:name w:val="caption"/>
    <w:basedOn w:val="Standard"/>
    <w:next w:val="Standard"/>
    <w:qFormat/>
    <w:pPr>
      <w:keepNext/>
      <w:spacing w:before="120"/>
      <w:jc w:val="center"/>
    </w:pPr>
    <w:rPr>
      <w:b/>
      <w:sz w:val="18"/>
    </w:rPr>
  </w:style>
  <w:style w:type="paragraph" w:styleId="Gruformel">
    <w:name w:val="Closing"/>
    <w:basedOn w:val="Standard"/>
    <w:pPr>
      <w:ind w:left="4320"/>
    </w:pPr>
  </w:style>
  <w:style w:type="paragraph" w:styleId="Kommentartext">
    <w:name w:val="annotation text"/>
    <w:basedOn w:val="Standard"/>
    <w:semiHidden/>
  </w:style>
  <w:style w:type="paragraph" w:styleId="Datum">
    <w:name w:val="Date"/>
    <w:basedOn w:val="Standard"/>
    <w:next w:val="Standard"/>
  </w:style>
  <w:style w:type="paragraph" w:styleId="Dokumentstruktur">
    <w:name w:val="Document Map"/>
    <w:basedOn w:val="Standard"/>
    <w:semiHidden/>
    <w:pPr>
      <w:shd w:val="clear" w:color="auto" w:fill="000080"/>
    </w:pPr>
    <w:rPr>
      <w:rFonts w:ascii="Tahoma" w:hAnsi="Tahoma"/>
    </w:rPr>
  </w:style>
  <w:style w:type="paragraph" w:styleId="Funotentext">
    <w:name w:val="footnote text"/>
    <w:basedOn w:val="Standard"/>
    <w:semiHidden/>
    <w:pPr>
      <w:tabs>
        <w:tab w:val="left" w:pos="360"/>
      </w:tabs>
    </w:pPr>
  </w:style>
  <w:style w:type="paragraph" w:styleId="Index1">
    <w:name w:val="index 1"/>
    <w:basedOn w:val="Standard"/>
    <w:next w:val="Standard"/>
    <w:autoRedefine/>
    <w:semiHidden/>
    <w:pPr>
      <w:ind w:left="240" w:hanging="240"/>
    </w:pPr>
  </w:style>
  <w:style w:type="paragraph" w:styleId="Index2">
    <w:name w:val="index 2"/>
    <w:basedOn w:val="Standard"/>
    <w:next w:val="Standard"/>
    <w:autoRedefine/>
    <w:semiHidden/>
    <w:pPr>
      <w:ind w:left="480" w:hanging="240"/>
    </w:pPr>
  </w:style>
  <w:style w:type="paragraph" w:styleId="Index3">
    <w:name w:val="index 3"/>
    <w:basedOn w:val="Standard"/>
    <w:next w:val="Standard"/>
    <w:autoRedefine/>
    <w:semiHidden/>
    <w:pPr>
      <w:ind w:left="720" w:hanging="240"/>
    </w:pPr>
  </w:style>
  <w:style w:type="paragraph" w:styleId="Index4">
    <w:name w:val="index 4"/>
    <w:basedOn w:val="Standard"/>
    <w:next w:val="Standard"/>
    <w:autoRedefine/>
    <w:semiHidden/>
    <w:pPr>
      <w:ind w:left="960" w:hanging="240"/>
    </w:pPr>
  </w:style>
  <w:style w:type="paragraph" w:styleId="Index5">
    <w:name w:val="index 5"/>
    <w:basedOn w:val="Standard"/>
    <w:next w:val="Standard"/>
    <w:autoRedefine/>
    <w:semiHidden/>
    <w:pPr>
      <w:ind w:left="1200" w:hanging="240"/>
    </w:pPr>
  </w:style>
  <w:style w:type="paragraph" w:styleId="Index6">
    <w:name w:val="index 6"/>
    <w:basedOn w:val="Standard"/>
    <w:next w:val="Standard"/>
    <w:autoRedefine/>
    <w:semiHidden/>
    <w:pPr>
      <w:ind w:left="1440" w:hanging="240"/>
    </w:pPr>
  </w:style>
  <w:style w:type="paragraph" w:styleId="Index7">
    <w:name w:val="index 7"/>
    <w:basedOn w:val="Standard"/>
    <w:next w:val="Standard"/>
    <w:autoRedefine/>
    <w:semiHidden/>
    <w:pPr>
      <w:ind w:left="1680" w:hanging="240"/>
    </w:pPr>
  </w:style>
  <w:style w:type="paragraph" w:styleId="Index8">
    <w:name w:val="index 8"/>
    <w:basedOn w:val="Standard"/>
    <w:next w:val="Standard"/>
    <w:autoRedefine/>
    <w:semiHidden/>
    <w:pPr>
      <w:ind w:left="1920" w:hanging="240"/>
    </w:pPr>
  </w:style>
  <w:style w:type="paragraph" w:styleId="Index9">
    <w:name w:val="index 9"/>
    <w:basedOn w:val="Standard"/>
    <w:next w:val="Standard"/>
    <w:autoRedefine/>
    <w:semiHidden/>
    <w:pPr>
      <w:ind w:left="2160" w:hanging="240"/>
    </w:pPr>
  </w:style>
  <w:style w:type="paragraph" w:styleId="Indexberschrift">
    <w:name w:val="index heading"/>
    <w:basedOn w:val="Standard"/>
    <w:next w:val="Index1"/>
    <w:semiHidden/>
    <w:rPr>
      <w:rFonts w:ascii="Arial" w:hAnsi="Arial"/>
      <w:b/>
    </w:rPr>
  </w:style>
  <w:style w:type="paragraph" w:styleId="Liste">
    <w:name w:val="List"/>
    <w:basedOn w:val="Standard"/>
    <w:pPr>
      <w:ind w:left="360" w:hanging="360"/>
    </w:pPr>
  </w:style>
  <w:style w:type="paragraph" w:styleId="Liste2">
    <w:name w:val="List 2"/>
    <w:basedOn w:val="Standard"/>
    <w:pPr>
      <w:ind w:left="720" w:hanging="360"/>
    </w:pPr>
  </w:style>
  <w:style w:type="paragraph" w:styleId="Liste3">
    <w:name w:val="List 3"/>
    <w:basedOn w:val="Standard"/>
    <w:pPr>
      <w:ind w:left="1080" w:hanging="360"/>
    </w:pPr>
  </w:style>
  <w:style w:type="paragraph" w:styleId="Liste4">
    <w:name w:val="List 4"/>
    <w:basedOn w:val="Standard"/>
    <w:pPr>
      <w:ind w:left="1440" w:hanging="360"/>
    </w:pPr>
  </w:style>
  <w:style w:type="paragraph" w:styleId="Liste5">
    <w:name w:val="List 5"/>
    <w:basedOn w:val="Standard"/>
    <w:pPr>
      <w:ind w:left="1800" w:hanging="360"/>
    </w:pPr>
  </w:style>
  <w:style w:type="paragraph" w:styleId="Aufzhlungszeichen">
    <w:name w:val="List Bullet"/>
    <w:basedOn w:val="Standard"/>
    <w:autoRedefine/>
    <w:pPr>
      <w:numPr>
        <w:numId w:val="11"/>
      </w:numPr>
    </w:pPr>
  </w:style>
  <w:style w:type="paragraph" w:styleId="Aufzhlungszeichen2">
    <w:name w:val="List Bullet 2"/>
    <w:basedOn w:val="Standard"/>
    <w:autoRedefine/>
    <w:pPr>
      <w:numPr>
        <w:numId w:val="12"/>
      </w:numPr>
    </w:pPr>
  </w:style>
  <w:style w:type="paragraph" w:styleId="Aufzhlungszeichen3">
    <w:name w:val="List Bullet 3"/>
    <w:basedOn w:val="Standard"/>
    <w:autoRedefine/>
    <w:pPr>
      <w:numPr>
        <w:numId w:val="13"/>
      </w:numPr>
    </w:pPr>
  </w:style>
  <w:style w:type="paragraph" w:styleId="Aufzhlungszeichen4">
    <w:name w:val="List Bullet 4"/>
    <w:basedOn w:val="Standard"/>
    <w:autoRedefine/>
    <w:pPr>
      <w:numPr>
        <w:numId w:val="14"/>
      </w:numPr>
    </w:pPr>
  </w:style>
  <w:style w:type="paragraph" w:styleId="Aufzhlungszeichen5">
    <w:name w:val="List Bullet 5"/>
    <w:basedOn w:val="Standard"/>
    <w:autoRedefine/>
    <w:pPr>
      <w:numPr>
        <w:numId w:val="15"/>
      </w:numPr>
    </w:pPr>
  </w:style>
  <w:style w:type="paragraph" w:styleId="Listenfortsetzung">
    <w:name w:val="List Continue"/>
    <w:basedOn w:val="Standard"/>
    <w:pPr>
      <w:ind w:left="360"/>
    </w:pPr>
  </w:style>
  <w:style w:type="paragraph" w:styleId="Listenfortsetzung2">
    <w:name w:val="List Continue 2"/>
    <w:basedOn w:val="Standard"/>
    <w:pPr>
      <w:ind w:left="720"/>
    </w:pPr>
  </w:style>
  <w:style w:type="paragraph" w:styleId="Listenfortsetzung3">
    <w:name w:val="List Continue 3"/>
    <w:basedOn w:val="Standard"/>
    <w:pPr>
      <w:ind w:left="1080"/>
    </w:pPr>
  </w:style>
  <w:style w:type="paragraph" w:styleId="Listenfortsetzung4">
    <w:name w:val="List Continue 4"/>
    <w:basedOn w:val="Standard"/>
    <w:pPr>
      <w:ind w:left="1440"/>
    </w:pPr>
  </w:style>
  <w:style w:type="paragraph" w:styleId="Listenfortsetzung5">
    <w:name w:val="List Continue 5"/>
    <w:basedOn w:val="Standard"/>
    <w:pPr>
      <w:ind w:left="1800"/>
    </w:pPr>
  </w:style>
  <w:style w:type="paragraph" w:styleId="Listennummer">
    <w:name w:val="List Number"/>
    <w:basedOn w:val="Standard"/>
    <w:pPr>
      <w:numPr>
        <w:numId w:val="16"/>
      </w:numPr>
    </w:pPr>
  </w:style>
  <w:style w:type="paragraph" w:styleId="Listennummer2">
    <w:name w:val="List Number 2"/>
    <w:basedOn w:val="Standard"/>
    <w:pPr>
      <w:numPr>
        <w:numId w:val="17"/>
      </w:numPr>
    </w:pPr>
  </w:style>
  <w:style w:type="paragraph" w:styleId="Listennummer3">
    <w:name w:val="List Number 3"/>
    <w:basedOn w:val="Standard"/>
    <w:pPr>
      <w:numPr>
        <w:numId w:val="18"/>
      </w:numPr>
    </w:pPr>
  </w:style>
  <w:style w:type="paragraph" w:styleId="Listennummer4">
    <w:name w:val="List Number 4"/>
    <w:basedOn w:val="Standard"/>
    <w:pPr>
      <w:numPr>
        <w:numId w:val="19"/>
      </w:numPr>
    </w:pPr>
  </w:style>
  <w:style w:type="paragraph" w:styleId="Listennummer5">
    <w:name w:val="List Number 5"/>
    <w:basedOn w:val="Standard"/>
    <w:pPr>
      <w:numPr>
        <w:numId w:val="20"/>
      </w:numPr>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StandardWeb">
    <w:name w:val="Normal (Web)"/>
    <w:basedOn w:val="Standard"/>
  </w:style>
  <w:style w:type="paragraph" w:styleId="Standardeinzug">
    <w:name w:val="Normal Indent"/>
    <w:basedOn w:val="Standard"/>
    <w:pPr>
      <w:ind w:left="720"/>
    </w:pPr>
  </w:style>
  <w:style w:type="paragraph" w:styleId="Fu-Endnotenberschrift">
    <w:name w:val="Note Heading"/>
    <w:basedOn w:val="Standard"/>
    <w:next w:val="Standard"/>
  </w:style>
  <w:style w:type="paragraph" w:styleId="NurText">
    <w:name w:val="Plain Text"/>
    <w:basedOn w:val="Standard"/>
    <w:rPr>
      <w:rFonts w:ascii="Courier New" w:hAnsi="Courier New"/>
    </w:rPr>
  </w:style>
  <w:style w:type="paragraph" w:styleId="Anrede">
    <w:name w:val="Salutation"/>
    <w:basedOn w:val="Standard"/>
    <w:next w:val="Standard"/>
  </w:style>
  <w:style w:type="paragraph" w:styleId="Unterschrift">
    <w:name w:val="Signature"/>
    <w:basedOn w:val="Standard"/>
    <w:pPr>
      <w:ind w:left="4320"/>
    </w:pPr>
  </w:style>
  <w:style w:type="paragraph" w:styleId="Untertitel">
    <w:name w:val="Subtitle"/>
    <w:basedOn w:val="Standard"/>
    <w:qFormat/>
    <w:pPr>
      <w:spacing w:after="60"/>
      <w:jc w:val="center"/>
      <w:outlineLvl w:val="1"/>
    </w:pPr>
    <w:rPr>
      <w:rFonts w:ascii="Arial" w:hAnsi="Arial"/>
    </w:rPr>
  </w:style>
  <w:style w:type="paragraph" w:styleId="Rechtsgrundlagenverzeichnis">
    <w:name w:val="table of authorities"/>
    <w:basedOn w:val="Standard"/>
    <w:next w:val="Standard"/>
    <w:semiHidden/>
    <w:pPr>
      <w:ind w:left="240" w:hanging="240"/>
    </w:pPr>
  </w:style>
  <w:style w:type="paragraph" w:styleId="Abbildungsverzeichnis">
    <w:name w:val="table of figures"/>
    <w:basedOn w:val="Standard"/>
    <w:next w:val="Standard"/>
    <w:semiHidden/>
    <w:pPr>
      <w:ind w:left="480" w:hanging="480"/>
    </w:pPr>
  </w:style>
  <w:style w:type="paragraph" w:styleId="RGV-berschrift">
    <w:name w:val="toa heading"/>
    <w:basedOn w:val="Standard"/>
    <w:next w:val="Standard"/>
    <w:semiHidden/>
    <w:pPr>
      <w:spacing w:before="120"/>
    </w:pPr>
    <w:rPr>
      <w:rFonts w:ascii="Arial" w:hAnsi="Arial"/>
      <w:b/>
    </w:rPr>
  </w:style>
  <w:style w:type="paragraph" w:styleId="Verzeichnis1">
    <w:name w:val="toc 1"/>
    <w:basedOn w:val="Standard"/>
    <w:next w:val="Standard"/>
    <w:autoRedefine/>
    <w:semiHidden/>
  </w:style>
  <w:style w:type="paragraph" w:styleId="Verzeichnis2">
    <w:name w:val="toc 2"/>
    <w:basedOn w:val="Standard"/>
    <w:next w:val="Standard"/>
    <w:autoRedefine/>
    <w:semiHidden/>
    <w:pPr>
      <w:ind w:left="240"/>
    </w:pPr>
  </w:style>
  <w:style w:type="paragraph" w:styleId="Verzeichnis3">
    <w:name w:val="toc 3"/>
    <w:basedOn w:val="Standard"/>
    <w:next w:val="Standard"/>
    <w:autoRedefine/>
    <w:semiHidden/>
    <w:pPr>
      <w:ind w:left="480"/>
    </w:pPr>
  </w:style>
  <w:style w:type="paragraph" w:styleId="Verzeichnis4">
    <w:name w:val="toc 4"/>
    <w:basedOn w:val="Standard"/>
    <w:next w:val="Standard"/>
    <w:autoRedefine/>
    <w:semiHidden/>
    <w:pPr>
      <w:ind w:left="720"/>
    </w:pPr>
  </w:style>
  <w:style w:type="paragraph" w:styleId="Verzeichnis5">
    <w:name w:val="toc 5"/>
    <w:basedOn w:val="Standard"/>
    <w:next w:val="Standard"/>
    <w:autoRedefine/>
    <w:semiHidden/>
    <w:pPr>
      <w:ind w:left="960"/>
    </w:pPr>
  </w:style>
  <w:style w:type="paragraph" w:styleId="Verzeichnis6">
    <w:name w:val="toc 6"/>
    <w:basedOn w:val="Standard"/>
    <w:next w:val="Standard"/>
    <w:autoRedefine/>
    <w:semiHidden/>
    <w:pPr>
      <w:ind w:left="1200"/>
    </w:pPr>
  </w:style>
  <w:style w:type="paragraph" w:styleId="Verzeichnis7">
    <w:name w:val="toc 7"/>
    <w:basedOn w:val="Standard"/>
    <w:next w:val="Standard"/>
    <w:autoRedefine/>
    <w:semiHidden/>
    <w:pPr>
      <w:ind w:left="1440"/>
    </w:pPr>
  </w:style>
  <w:style w:type="paragraph" w:styleId="Verzeichnis8">
    <w:name w:val="toc 8"/>
    <w:basedOn w:val="Standard"/>
    <w:next w:val="Standard"/>
    <w:autoRedefine/>
    <w:semiHidden/>
    <w:pPr>
      <w:ind w:left="1680"/>
    </w:pPr>
  </w:style>
  <w:style w:type="paragraph" w:styleId="Verzeichnis9">
    <w:name w:val="toc 9"/>
    <w:basedOn w:val="Standard"/>
    <w:next w:val="Standard"/>
    <w:autoRedefine/>
    <w:semiHidden/>
    <w:pPr>
      <w:ind w:left="1920"/>
    </w:pPr>
  </w:style>
  <w:style w:type="character" w:styleId="Funotenzeichen">
    <w:name w:val="footnote reference"/>
    <w:semiHidden/>
    <w:rPr>
      <w:vertAlign w:val="superscript"/>
    </w:rPr>
  </w:style>
  <w:style w:type="paragraph" w:customStyle="1" w:styleId="Bullet">
    <w:name w:val="Bullet"/>
    <w:basedOn w:val="Standard"/>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Standard"/>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Standard"/>
    <w:pPr>
      <w:overflowPunct w:val="0"/>
      <w:autoSpaceDE w:val="0"/>
      <w:autoSpaceDN w:val="0"/>
      <w:adjustRightInd w:val="0"/>
      <w:spacing w:after="80"/>
      <w:ind w:left="270" w:hanging="270"/>
      <w:textAlignment w:val="baseline"/>
    </w:pPr>
  </w:style>
  <w:style w:type="character" w:styleId="Kommentarzeichen">
    <w:name w:val="annotation reference"/>
    <w:semiHidden/>
    <w:rPr>
      <w:sz w:val="16"/>
    </w:rPr>
  </w:style>
  <w:style w:type="paragraph" w:customStyle="1" w:styleId="Abstract">
    <w:name w:val="Abstract"/>
    <w:basedOn w:val="berschrift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Standard"/>
    <w:pPr>
      <w:spacing w:after="0"/>
    </w:pPr>
  </w:style>
  <w:style w:type="paragraph" w:customStyle="1" w:styleId="Copyright">
    <w:name w:val="Copyright"/>
    <w:basedOn w:val="Standard"/>
    <w:pPr>
      <w:framePr w:w="4680" w:h="1977" w:hRule="exact" w:hSpace="187" w:wrap="auto" w:vAnchor="page" w:hAnchor="page" w:x="1155" w:y="12605" w:anchorLock="1"/>
      <w:spacing w:after="0"/>
    </w:pPr>
    <w:rPr>
      <w:sz w:val="16"/>
    </w:rPr>
  </w:style>
  <w:style w:type="paragraph" w:customStyle="1" w:styleId="cell">
    <w:name w:val="cell"/>
    <w:basedOn w:val="Standard"/>
    <w:pPr>
      <w:keepNext/>
      <w:keepLines/>
      <w:jc w:val="center"/>
    </w:pPr>
    <w:rPr>
      <w:b/>
    </w:rPr>
  </w:style>
  <w:style w:type="character" w:customStyle="1" w:styleId="v8n000000">
    <w:name w:val="v8n000000"/>
    <w:basedOn w:val="Absatz-Standardschriftart"/>
  </w:style>
  <w:style w:type="paragraph" w:customStyle="1" w:styleId="TableText">
    <w:name w:val="Table Text"/>
    <w:basedOn w:val="Standard"/>
    <w:pPr>
      <w:keepLines/>
      <w:spacing w:before="40" w:after="40"/>
      <w:jc w:val="left"/>
    </w:pPr>
  </w:style>
  <w:style w:type="character" w:styleId="BesuchterHyperlink">
    <w:name w:val="FollowedHyperlink"/>
    <w:rPr>
      <w:color w:val="800080"/>
      <w:u w:val="single"/>
    </w:rPr>
  </w:style>
  <w:style w:type="paragraph" w:styleId="Kommentarthema">
    <w:name w:val="annotation subject"/>
    <w:basedOn w:val="Kommentartext"/>
    <w:next w:val="Kommentartext"/>
    <w:semiHidden/>
    <w:rsid w:val="006D66A4"/>
    <w:rPr>
      <w:b/>
      <w:bCs/>
    </w:rPr>
  </w:style>
  <w:style w:type="paragraph" w:styleId="Sprechblasentext">
    <w:name w:val="Balloon Text"/>
    <w:basedOn w:val="Standard"/>
    <w:semiHidden/>
    <w:rsid w:val="006D66A4"/>
    <w:rPr>
      <w:rFonts w:ascii="Tahoma" w:hAnsi="Tahoma" w:cs="Tahoma"/>
      <w:sz w:val="16"/>
      <w:szCs w:val="16"/>
    </w:rPr>
  </w:style>
  <w:style w:type="character" w:customStyle="1" w:styleId="q">
    <w:name w:val="q"/>
    <w:basedOn w:val="Absatz-Standardschriftart"/>
    <w:rsid w:val="00F01986"/>
  </w:style>
  <w:style w:type="paragraph" w:styleId="Listenabsatz">
    <w:name w:val="List Paragraph"/>
    <w:basedOn w:val="Standard"/>
    <w:uiPriority w:val="72"/>
    <w:qFormat/>
    <w:rsid w:val="00C90CF9"/>
    <w:pPr>
      <w:ind w:left="720"/>
      <w:contextualSpacing/>
    </w:pPr>
  </w:style>
  <w:style w:type="table" w:styleId="Tabellenraster">
    <w:name w:val="Table Grid"/>
    <w:basedOn w:val="NormaleTabelle"/>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ervorhebung">
    <w:name w:val="Emphasis"/>
    <w:basedOn w:val="Absatz-Standardschriftart"/>
    <w:uiPriority w:val="20"/>
    <w:qFormat/>
    <w:rsid w:val="00224087"/>
    <w:rPr>
      <w:i/>
      <w:iCs/>
    </w:rPr>
  </w:style>
  <w:style w:type="paragraph" w:customStyle="1" w:styleId="TableContent">
    <w:name w:val="Table Content"/>
    <w:basedOn w:val="Standard"/>
    <w:link w:val="TableContentChar"/>
    <w:qFormat/>
    <w:rsid w:val="005C606C"/>
    <w:pPr>
      <w:spacing w:after="100" w:afterAutospacing="1"/>
      <w:jc w:val="left"/>
    </w:pPr>
    <w:rPr>
      <w:sz w:val="18"/>
    </w:rPr>
  </w:style>
  <w:style w:type="character" w:customStyle="1" w:styleId="TableContentChar">
    <w:name w:val="Table Content Char"/>
    <w:basedOn w:val="Absatz-Standardschriftart"/>
    <w:link w:val="TableContent"/>
    <w:rsid w:val="005C606C"/>
    <w:rPr>
      <w:rFonts w:ascii="Times New Roman" w:eastAsia="Times New Roman" w:hAnsi="Times New Roman"/>
      <w:sz w:val="18"/>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Standard">
    <w:name w:val="Normal"/>
    <w:qFormat/>
    <w:pPr>
      <w:spacing w:after="120"/>
      <w:jc w:val="both"/>
    </w:pPr>
    <w:rPr>
      <w:rFonts w:ascii="Times New Roman" w:eastAsia="Times New Roman" w:hAnsi="Times New Roman"/>
      <w:lang w:val="en-US" w:eastAsia="en-US"/>
    </w:rPr>
  </w:style>
  <w:style w:type="paragraph" w:styleId="berschrift1">
    <w:name w:val="heading 1"/>
    <w:basedOn w:val="Standard"/>
    <w:next w:val="Standard"/>
    <w:qFormat/>
    <w:pPr>
      <w:keepNext/>
      <w:keepLines/>
      <w:spacing w:before="120" w:after="0"/>
      <w:outlineLvl w:val="0"/>
    </w:pPr>
    <w:rPr>
      <w:rFonts w:ascii="Arial" w:hAnsi="Arial"/>
      <w:b/>
      <w:caps/>
      <w:kern w:val="32"/>
      <w:sz w:val="18"/>
    </w:rPr>
  </w:style>
  <w:style w:type="paragraph" w:styleId="berschrift2">
    <w:name w:val="heading 2"/>
    <w:basedOn w:val="berschrift1"/>
    <w:next w:val="Standard"/>
    <w:qFormat/>
    <w:pPr>
      <w:outlineLvl w:val="1"/>
    </w:pPr>
    <w:rPr>
      <w:caps w:val="0"/>
    </w:rPr>
  </w:style>
  <w:style w:type="paragraph" w:styleId="berschrift3">
    <w:name w:val="heading 3"/>
    <w:basedOn w:val="berschrift2"/>
    <w:next w:val="Standard"/>
    <w:qFormat/>
    <w:pPr>
      <w:outlineLvl w:val="2"/>
    </w:pPr>
    <w:rPr>
      <w:b w:val="0"/>
      <w:i/>
    </w:rPr>
  </w:style>
  <w:style w:type="paragraph" w:styleId="berschrift4">
    <w:name w:val="heading 4"/>
    <w:basedOn w:val="Standard"/>
    <w:next w:val="Standard"/>
    <w:qFormat/>
    <w:pPr>
      <w:keepNext/>
      <w:numPr>
        <w:ilvl w:val="3"/>
        <w:numId w:val="23"/>
      </w:numPr>
      <w:spacing w:before="240" w:after="60"/>
      <w:outlineLvl w:val="3"/>
    </w:pPr>
    <w:rPr>
      <w:b/>
      <w:sz w:val="28"/>
    </w:rPr>
  </w:style>
  <w:style w:type="paragraph" w:styleId="berschrift5">
    <w:name w:val="heading 5"/>
    <w:basedOn w:val="Standard"/>
    <w:next w:val="Standard"/>
    <w:qFormat/>
    <w:pPr>
      <w:numPr>
        <w:ilvl w:val="4"/>
        <w:numId w:val="23"/>
      </w:numPr>
      <w:spacing w:before="240" w:after="60"/>
      <w:outlineLvl w:val="4"/>
    </w:pPr>
    <w:rPr>
      <w:b/>
      <w:i/>
      <w:sz w:val="26"/>
    </w:rPr>
  </w:style>
  <w:style w:type="paragraph" w:styleId="berschrift6">
    <w:name w:val="heading 6"/>
    <w:basedOn w:val="Standard"/>
    <w:next w:val="Standard"/>
    <w:qFormat/>
    <w:pPr>
      <w:numPr>
        <w:ilvl w:val="5"/>
        <w:numId w:val="23"/>
      </w:numPr>
      <w:spacing w:before="240" w:after="60"/>
      <w:outlineLvl w:val="5"/>
    </w:pPr>
    <w:rPr>
      <w:b/>
      <w:sz w:val="22"/>
    </w:rPr>
  </w:style>
  <w:style w:type="paragraph" w:styleId="berschrift7">
    <w:name w:val="heading 7"/>
    <w:basedOn w:val="Standard"/>
    <w:next w:val="Standard"/>
    <w:qFormat/>
    <w:pPr>
      <w:numPr>
        <w:ilvl w:val="6"/>
        <w:numId w:val="23"/>
      </w:numPr>
      <w:spacing w:before="240" w:after="60"/>
      <w:outlineLvl w:val="6"/>
    </w:pPr>
  </w:style>
  <w:style w:type="paragraph" w:styleId="berschrift8">
    <w:name w:val="heading 8"/>
    <w:basedOn w:val="Standard"/>
    <w:next w:val="Standard"/>
    <w:qFormat/>
    <w:pPr>
      <w:numPr>
        <w:ilvl w:val="7"/>
        <w:numId w:val="23"/>
      </w:numPr>
      <w:spacing w:before="240" w:after="60"/>
      <w:outlineLvl w:val="7"/>
    </w:pPr>
    <w:rPr>
      <w:i/>
    </w:rPr>
  </w:style>
  <w:style w:type="paragraph" w:styleId="berschrift9">
    <w:name w:val="heading 9"/>
    <w:basedOn w:val="Standard"/>
    <w:next w:val="Standard"/>
    <w:qFormat/>
    <w:pPr>
      <w:numPr>
        <w:ilvl w:val="8"/>
        <w:numId w:val="23"/>
      </w:numPr>
      <w:spacing w:before="240" w:after="60"/>
      <w:outlineLvl w:val="8"/>
    </w:pPr>
    <w:rPr>
      <w:rFonts w:ascii="Arial" w:hAnsi="Arial"/>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pPr>
      <w:tabs>
        <w:tab w:val="center" w:pos="4320"/>
        <w:tab w:val="right" w:pos="8640"/>
      </w:tabs>
    </w:pPr>
  </w:style>
  <w:style w:type="paragraph" w:styleId="Kopfzeile">
    <w:name w:val="header"/>
    <w:basedOn w:val="Standard"/>
    <w:pPr>
      <w:tabs>
        <w:tab w:val="center" w:pos="4320"/>
        <w:tab w:val="right" w:pos="8640"/>
      </w:tabs>
    </w:pPr>
    <w:rPr>
      <w:rFonts w:ascii="Arial" w:hAnsi="Arial"/>
    </w:rPr>
  </w:style>
  <w:style w:type="paragraph" w:customStyle="1" w:styleId="Author">
    <w:name w:val="Author"/>
    <w:basedOn w:val="Standard"/>
    <w:pPr>
      <w:spacing w:after="0"/>
      <w:jc w:val="center"/>
    </w:pPr>
    <w:rPr>
      <w:b/>
      <w:color w:val="000000"/>
      <w:sz w:val="24"/>
    </w:rPr>
  </w:style>
  <w:style w:type="character" w:styleId="Seitenzahl">
    <w:name w:val="page number"/>
    <w:basedOn w:val="Absatz-Standardschriftart"/>
  </w:style>
  <w:style w:type="paragraph" w:styleId="Titel">
    <w:name w:val="Title"/>
    <w:basedOn w:val="Standard"/>
    <w:qFormat/>
    <w:pPr>
      <w:spacing w:before="100" w:beforeAutospacing="1"/>
      <w:jc w:val="center"/>
      <w:outlineLvl w:val="0"/>
    </w:pPr>
    <w:rPr>
      <w:rFonts w:ascii="Arial" w:hAnsi="Arial"/>
      <w:b/>
      <w:kern w:val="28"/>
      <w:sz w:val="36"/>
    </w:rPr>
  </w:style>
  <w:style w:type="paragraph" w:styleId="Blocktext">
    <w:name w:val="Block Text"/>
    <w:basedOn w:val="Standard"/>
    <w:pPr>
      <w:ind w:left="1440" w:right="1440"/>
    </w:pPr>
  </w:style>
  <w:style w:type="paragraph" w:styleId="Beschriftung">
    <w:name w:val="caption"/>
    <w:basedOn w:val="Standard"/>
    <w:next w:val="Standard"/>
    <w:qFormat/>
    <w:pPr>
      <w:keepNext/>
      <w:spacing w:before="120"/>
      <w:jc w:val="center"/>
    </w:pPr>
    <w:rPr>
      <w:b/>
      <w:sz w:val="18"/>
    </w:rPr>
  </w:style>
  <w:style w:type="paragraph" w:styleId="Gruformel">
    <w:name w:val="Closing"/>
    <w:basedOn w:val="Standard"/>
    <w:pPr>
      <w:ind w:left="4320"/>
    </w:pPr>
  </w:style>
  <w:style w:type="paragraph" w:styleId="Kommentartext">
    <w:name w:val="annotation text"/>
    <w:basedOn w:val="Standard"/>
    <w:semiHidden/>
  </w:style>
  <w:style w:type="paragraph" w:styleId="Datum">
    <w:name w:val="Date"/>
    <w:basedOn w:val="Standard"/>
    <w:next w:val="Standard"/>
  </w:style>
  <w:style w:type="paragraph" w:styleId="Dokumentstruktur">
    <w:name w:val="Document Map"/>
    <w:basedOn w:val="Standard"/>
    <w:semiHidden/>
    <w:pPr>
      <w:shd w:val="clear" w:color="auto" w:fill="000080"/>
    </w:pPr>
    <w:rPr>
      <w:rFonts w:ascii="Tahoma" w:hAnsi="Tahoma"/>
    </w:rPr>
  </w:style>
  <w:style w:type="paragraph" w:styleId="Funotentext">
    <w:name w:val="footnote text"/>
    <w:basedOn w:val="Standard"/>
    <w:semiHidden/>
    <w:pPr>
      <w:tabs>
        <w:tab w:val="left" w:pos="360"/>
      </w:tabs>
    </w:pPr>
  </w:style>
  <w:style w:type="paragraph" w:styleId="Index1">
    <w:name w:val="index 1"/>
    <w:basedOn w:val="Standard"/>
    <w:next w:val="Standard"/>
    <w:autoRedefine/>
    <w:semiHidden/>
    <w:pPr>
      <w:ind w:left="240" w:hanging="240"/>
    </w:pPr>
  </w:style>
  <w:style w:type="paragraph" w:styleId="Index2">
    <w:name w:val="index 2"/>
    <w:basedOn w:val="Standard"/>
    <w:next w:val="Standard"/>
    <w:autoRedefine/>
    <w:semiHidden/>
    <w:pPr>
      <w:ind w:left="480" w:hanging="240"/>
    </w:pPr>
  </w:style>
  <w:style w:type="paragraph" w:styleId="Index3">
    <w:name w:val="index 3"/>
    <w:basedOn w:val="Standard"/>
    <w:next w:val="Standard"/>
    <w:autoRedefine/>
    <w:semiHidden/>
    <w:pPr>
      <w:ind w:left="720" w:hanging="240"/>
    </w:pPr>
  </w:style>
  <w:style w:type="paragraph" w:styleId="Index4">
    <w:name w:val="index 4"/>
    <w:basedOn w:val="Standard"/>
    <w:next w:val="Standard"/>
    <w:autoRedefine/>
    <w:semiHidden/>
    <w:pPr>
      <w:ind w:left="960" w:hanging="240"/>
    </w:pPr>
  </w:style>
  <w:style w:type="paragraph" w:styleId="Index5">
    <w:name w:val="index 5"/>
    <w:basedOn w:val="Standard"/>
    <w:next w:val="Standard"/>
    <w:autoRedefine/>
    <w:semiHidden/>
    <w:pPr>
      <w:ind w:left="1200" w:hanging="240"/>
    </w:pPr>
  </w:style>
  <w:style w:type="paragraph" w:styleId="Index6">
    <w:name w:val="index 6"/>
    <w:basedOn w:val="Standard"/>
    <w:next w:val="Standard"/>
    <w:autoRedefine/>
    <w:semiHidden/>
    <w:pPr>
      <w:ind w:left="1440" w:hanging="240"/>
    </w:pPr>
  </w:style>
  <w:style w:type="paragraph" w:styleId="Index7">
    <w:name w:val="index 7"/>
    <w:basedOn w:val="Standard"/>
    <w:next w:val="Standard"/>
    <w:autoRedefine/>
    <w:semiHidden/>
    <w:pPr>
      <w:ind w:left="1680" w:hanging="240"/>
    </w:pPr>
  </w:style>
  <w:style w:type="paragraph" w:styleId="Index8">
    <w:name w:val="index 8"/>
    <w:basedOn w:val="Standard"/>
    <w:next w:val="Standard"/>
    <w:autoRedefine/>
    <w:semiHidden/>
    <w:pPr>
      <w:ind w:left="1920" w:hanging="240"/>
    </w:pPr>
  </w:style>
  <w:style w:type="paragraph" w:styleId="Index9">
    <w:name w:val="index 9"/>
    <w:basedOn w:val="Standard"/>
    <w:next w:val="Standard"/>
    <w:autoRedefine/>
    <w:semiHidden/>
    <w:pPr>
      <w:ind w:left="2160" w:hanging="240"/>
    </w:pPr>
  </w:style>
  <w:style w:type="paragraph" w:styleId="Indexberschrift">
    <w:name w:val="index heading"/>
    <w:basedOn w:val="Standard"/>
    <w:next w:val="Index1"/>
    <w:semiHidden/>
    <w:rPr>
      <w:rFonts w:ascii="Arial" w:hAnsi="Arial"/>
      <w:b/>
    </w:rPr>
  </w:style>
  <w:style w:type="paragraph" w:styleId="Liste">
    <w:name w:val="List"/>
    <w:basedOn w:val="Standard"/>
    <w:pPr>
      <w:ind w:left="360" w:hanging="360"/>
    </w:pPr>
  </w:style>
  <w:style w:type="paragraph" w:styleId="Liste2">
    <w:name w:val="List 2"/>
    <w:basedOn w:val="Standard"/>
    <w:pPr>
      <w:ind w:left="720" w:hanging="360"/>
    </w:pPr>
  </w:style>
  <w:style w:type="paragraph" w:styleId="Liste3">
    <w:name w:val="List 3"/>
    <w:basedOn w:val="Standard"/>
    <w:pPr>
      <w:ind w:left="1080" w:hanging="360"/>
    </w:pPr>
  </w:style>
  <w:style w:type="paragraph" w:styleId="Liste4">
    <w:name w:val="List 4"/>
    <w:basedOn w:val="Standard"/>
    <w:pPr>
      <w:ind w:left="1440" w:hanging="360"/>
    </w:pPr>
  </w:style>
  <w:style w:type="paragraph" w:styleId="Liste5">
    <w:name w:val="List 5"/>
    <w:basedOn w:val="Standard"/>
    <w:pPr>
      <w:ind w:left="1800" w:hanging="360"/>
    </w:pPr>
  </w:style>
  <w:style w:type="paragraph" w:styleId="Aufzhlungszeichen">
    <w:name w:val="List Bullet"/>
    <w:basedOn w:val="Standard"/>
    <w:autoRedefine/>
    <w:pPr>
      <w:numPr>
        <w:numId w:val="11"/>
      </w:numPr>
    </w:pPr>
  </w:style>
  <w:style w:type="paragraph" w:styleId="Aufzhlungszeichen2">
    <w:name w:val="List Bullet 2"/>
    <w:basedOn w:val="Standard"/>
    <w:autoRedefine/>
    <w:pPr>
      <w:numPr>
        <w:numId w:val="12"/>
      </w:numPr>
    </w:pPr>
  </w:style>
  <w:style w:type="paragraph" w:styleId="Aufzhlungszeichen3">
    <w:name w:val="List Bullet 3"/>
    <w:basedOn w:val="Standard"/>
    <w:autoRedefine/>
    <w:pPr>
      <w:numPr>
        <w:numId w:val="13"/>
      </w:numPr>
    </w:pPr>
  </w:style>
  <w:style w:type="paragraph" w:styleId="Aufzhlungszeichen4">
    <w:name w:val="List Bullet 4"/>
    <w:basedOn w:val="Standard"/>
    <w:autoRedefine/>
    <w:pPr>
      <w:numPr>
        <w:numId w:val="14"/>
      </w:numPr>
    </w:pPr>
  </w:style>
  <w:style w:type="paragraph" w:styleId="Aufzhlungszeichen5">
    <w:name w:val="List Bullet 5"/>
    <w:basedOn w:val="Standard"/>
    <w:autoRedefine/>
    <w:pPr>
      <w:numPr>
        <w:numId w:val="15"/>
      </w:numPr>
    </w:pPr>
  </w:style>
  <w:style w:type="paragraph" w:styleId="Listenfortsetzung">
    <w:name w:val="List Continue"/>
    <w:basedOn w:val="Standard"/>
    <w:pPr>
      <w:ind w:left="360"/>
    </w:pPr>
  </w:style>
  <w:style w:type="paragraph" w:styleId="Listenfortsetzung2">
    <w:name w:val="List Continue 2"/>
    <w:basedOn w:val="Standard"/>
    <w:pPr>
      <w:ind w:left="720"/>
    </w:pPr>
  </w:style>
  <w:style w:type="paragraph" w:styleId="Listenfortsetzung3">
    <w:name w:val="List Continue 3"/>
    <w:basedOn w:val="Standard"/>
    <w:pPr>
      <w:ind w:left="1080"/>
    </w:pPr>
  </w:style>
  <w:style w:type="paragraph" w:styleId="Listenfortsetzung4">
    <w:name w:val="List Continue 4"/>
    <w:basedOn w:val="Standard"/>
    <w:pPr>
      <w:ind w:left="1440"/>
    </w:pPr>
  </w:style>
  <w:style w:type="paragraph" w:styleId="Listenfortsetzung5">
    <w:name w:val="List Continue 5"/>
    <w:basedOn w:val="Standard"/>
    <w:pPr>
      <w:ind w:left="1800"/>
    </w:pPr>
  </w:style>
  <w:style w:type="paragraph" w:styleId="Listennummer">
    <w:name w:val="List Number"/>
    <w:basedOn w:val="Standard"/>
    <w:pPr>
      <w:numPr>
        <w:numId w:val="16"/>
      </w:numPr>
    </w:pPr>
  </w:style>
  <w:style w:type="paragraph" w:styleId="Listennummer2">
    <w:name w:val="List Number 2"/>
    <w:basedOn w:val="Standard"/>
    <w:pPr>
      <w:numPr>
        <w:numId w:val="17"/>
      </w:numPr>
    </w:pPr>
  </w:style>
  <w:style w:type="paragraph" w:styleId="Listennummer3">
    <w:name w:val="List Number 3"/>
    <w:basedOn w:val="Standard"/>
    <w:pPr>
      <w:numPr>
        <w:numId w:val="18"/>
      </w:numPr>
    </w:pPr>
  </w:style>
  <w:style w:type="paragraph" w:styleId="Listennummer4">
    <w:name w:val="List Number 4"/>
    <w:basedOn w:val="Standard"/>
    <w:pPr>
      <w:numPr>
        <w:numId w:val="19"/>
      </w:numPr>
    </w:pPr>
  </w:style>
  <w:style w:type="paragraph" w:styleId="Listennummer5">
    <w:name w:val="List Number 5"/>
    <w:basedOn w:val="Standard"/>
    <w:pPr>
      <w:numPr>
        <w:numId w:val="20"/>
      </w:numPr>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StandardWeb">
    <w:name w:val="Normal (Web)"/>
    <w:basedOn w:val="Standard"/>
  </w:style>
  <w:style w:type="paragraph" w:styleId="Standardeinzug">
    <w:name w:val="Normal Indent"/>
    <w:basedOn w:val="Standard"/>
    <w:pPr>
      <w:ind w:left="720"/>
    </w:pPr>
  </w:style>
  <w:style w:type="paragraph" w:styleId="Fu-Endnotenberschrift">
    <w:name w:val="Note Heading"/>
    <w:basedOn w:val="Standard"/>
    <w:next w:val="Standard"/>
  </w:style>
  <w:style w:type="paragraph" w:styleId="NurText">
    <w:name w:val="Plain Text"/>
    <w:basedOn w:val="Standard"/>
    <w:rPr>
      <w:rFonts w:ascii="Courier New" w:hAnsi="Courier New"/>
    </w:rPr>
  </w:style>
  <w:style w:type="paragraph" w:styleId="Anrede">
    <w:name w:val="Salutation"/>
    <w:basedOn w:val="Standard"/>
    <w:next w:val="Standard"/>
  </w:style>
  <w:style w:type="paragraph" w:styleId="Unterschrift">
    <w:name w:val="Signature"/>
    <w:basedOn w:val="Standard"/>
    <w:pPr>
      <w:ind w:left="4320"/>
    </w:pPr>
  </w:style>
  <w:style w:type="paragraph" w:styleId="Untertitel">
    <w:name w:val="Subtitle"/>
    <w:basedOn w:val="Standard"/>
    <w:qFormat/>
    <w:pPr>
      <w:spacing w:after="60"/>
      <w:jc w:val="center"/>
      <w:outlineLvl w:val="1"/>
    </w:pPr>
    <w:rPr>
      <w:rFonts w:ascii="Arial" w:hAnsi="Arial"/>
    </w:rPr>
  </w:style>
  <w:style w:type="paragraph" w:styleId="Rechtsgrundlagenverzeichnis">
    <w:name w:val="table of authorities"/>
    <w:basedOn w:val="Standard"/>
    <w:next w:val="Standard"/>
    <w:semiHidden/>
    <w:pPr>
      <w:ind w:left="240" w:hanging="240"/>
    </w:pPr>
  </w:style>
  <w:style w:type="paragraph" w:styleId="Abbildungsverzeichnis">
    <w:name w:val="table of figures"/>
    <w:basedOn w:val="Standard"/>
    <w:next w:val="Standard"/>
    <w:semiHidden/>
    <w:pPr>
      <w:ind w:left="480" w:hanging="480"/>
    </w:pPr>
  </w:style>
  <w:style w:type="paragraph" w:styleId="RGV-berschrift">
    <w:name w:val="toa heading"/>
    <w:basedOn w:val="Standard"/>
    <w:next w:val="Standard"/>
    <w:semiHidden/>
    <w:pPr>
      <w:spacing w:before="120"/>
    </w:pPr>
    <w:rPr>
      <w:rFonts w:ascii="Arial" w:hAnsi="Arial"/>
      <w:b/>
    </w:rPr>
  </w:style>
  <w:style w:type="paragraph" w:styleId="Verzeichnis1">
    <w:name w:val="toc 1"/>
    <w:basedOn w:val="Standard"/>
    <w:next w:val="Standard"/>
    <w:autoRedefine/>
    <w:semiHidden/>
  </w:style>
  <w:style w:type="paragraph" w:styleId="Verzeichnis2">
    <w:name w:val="toc 2"/>
    <w:basedOn w:val="Standard"/>
    <w:next w:val="Standard"/>
    <w:autoRedefine/>
    <w:semiHidden/>
    <w:pPr>
      <w:ind w:left="240"/>
    </w:pPr>
  </w:style>
  <w:style w:type="paragraph" w:styleId="Verzeichnis3">
    <w:name w:val="toc 3"/>
    <w:basedOn w:val="Standard"/>
    <w:next w:val="Standard"/>
    <w:autoRedefine/>
    <w:semiHidden/>
    <w:pPr>
      <w:ind w:left="480"/>
    </w:pPr>
  </w:style>
  <w:style w:type="paragraph" w:styleId="Verzeichnis4">
    <w:name w:val="toc 4"/>
    <w:basedOn w:val="Standard"/>
    <w:next w:val="Standard"/>
    <w:autoRedefine/>
    <w:semiHidden/>
    <w:pPr>
      <w:ind w:left="720"/>
    </w:pPr>
  </w:style>
  <w:style w:type="paragraph" w:styleId="Verzeichnis5">
    <w:name w:val="toc 5"/>
    <w:basedOn w:val="Standard"/>
    <w:next w:val="Standard"/>
    <w:autoRedefine/>
    <w:semiHidden/>
    <w:pPr>
      <w:ind w:left="960"/>
    </w:pPr>
  </w:style>
  <w:style w:type="paragraph" w:styleId="Verzeichnis6">
    <w:name w:val="toc 6"/>
    <w:basedOn w:val="Standard"/>
    <w:next w:val="Standard"/>
    <w:autoRedefine/>
    <w:semiHidden/>
    <w:pPr>
      <w:ind w:left="1200"/>
    </w:pPr>
  </w:style>
  <w:style w:type="paragraph" w:styleId="Verzeichnis7">
    <w:name w:val="toc 7"/>
    <w:basedOn w:val="Standard"/>
    <w:next w:val="Standard"/>
    <w:autoRedefine/>
    <w:semiHidden/>
    <w:pPr>
      <w:ind w:left="1440"/>
    </w:pPr>
  </w:style>
  <w:style w:type="paragraph" w:styleId="Verzeichnis8">
    <w:name w:val="toc 8"/>
    <w:basedOn w:val="Standard"/>
    <w:next w:val="Standard"/>
    <w:autoRedefine/>
    <w:semiHidden/>
    <w:pPr>
      <w:ind w:left="1680"/>
    </w:pPr>
  </w:style>
  <w:style w:type="paragraph" w:styleId="Verzeichnis9">
    <w:name w:val="toc 9"/>
    <w:basedOn w:val="Standard"/>
    <w:next w:val="Standard"/>
    <w:autoRedefine/>
    <w:semiHidden/>
    <w:pPr>
      <w:ind w:left="1920"/>
    </w:pPr>
  </w:style>
  <w:style w:type="character" w:styleId="Funotenzeichen">
    <w:name w:val="footnote reference"/>
    <w:semiHidden/>
    <w:rPr>
      <w:vertAlign w:val="superscript"/>
    </w:rPr>
  </w:style>
  <w:style w:type="paragraph" w:customStyle="1" w:styleId="Bullet">
    <w:name w:val="Bullet"/>
    <w:basedOn w:val="Standard"/>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Standard"/>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Standard"/>
    <w:pPr>
      <w:overflowPunct w:val="0"/>
      <w:autoSpaceDE w:val="0"/>
      <w:autoSpaceDN w:val="0"/>
      <w:adjustRightInd w:val="0"/>
      <w:spacing w:after="80"/>
      <w:ind w:left="270" w:hanging="270"/>
      <w:textAlignment w:val="baseline"/>
    </w:pPr>
  </w:style>
  <w:style w:type="character" w:styleId="Kommentarzeichen">
    <w:name w:val="annotation reference"/>
    <w:semiHidden/>
    <w:rPr>
      <w:sz w:val="16"/>
    </w:rPr>
  </w:style>
  <w:style w:type="paragraph" w:customStyle="1" w:styleId="Abstract">
    <w:name w:val="Abstract"/>
    <w:basedOn w:val="berschrift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Standard"/>
    <w:pPr>
      <w:spacing w:after="0"/>
    </w:pPr>
  </w:style>
  <w:style w:type="paragraph" w:customStyle="1" w:styleId="Copyright">
    <w:name w:val="Copyright"/>
    <w:basedOn w:val="Standard"/>
    <w:pPr>
      <w:framePr w:w="4680" w:h="1977" w:hRule="exact" w:hSpace="187" w:wrap="auto" w:vAnchor="page" w:hAnchor="page" w:x="1155" w:y="12605" w:anchorLock="1"/>
      <w:spacing w:after="0"/>
    </w:pPr>
    <w:rPr>
      <w:sz w:val="16"/>
    </w:rPr>
  </w:style>
  <w:style w:type="paragraph" w:customStyle="1" w:styleId="cell">
    <w:name w:val="cell"/>
    <w:basedOn w:val="Standard"/>
    <w:pPr>
      <w:keepNext/>
      <w:keepLines/>
      <w:jc w:val="center"/>
    </w:pPr>
    <w:rPr>
      <w:b/>
    </w:rPr>
  </w:style>
  <w:style w:type="character" w:customStyle="1" w:styleId="v8n000000">
    <w:name w:val="v8n000000"/>
    <w:basedOn w:val="Absatz-Standardschriftart"/>
  </w:style>
  <w:style w:type="paragraph" w:customStyle="1" w:styleId="TableText">
    <w:name w:val="Table Text"/>
    <w:basedOn w:val="Standard"/>
    <w:pPr>
      <w:keepLines/>
      <w:spacing w:before="40" w:after="40"/>
      <w:jc w:val="left"/>
    </w:pPr>
  </w:style>
  <w:style w:type="character" w:styleId="BesuchterHyperlink">
    <w:name w:val="FollowedHyperlink"/>
    <w:rPr>
      <w:color w:val="800080"/>
      <w:u w:val="single"/>
    </w:rPr>
  </w:style>
  <w:style w:type="paragraph" w:styleId="Kommentarthema">
    <w:name w:val="annotation subject"/>
    <w:basedOn w:val="Kommentartext"/>
    <w:next w:val="Kommentartext"/>
    <w:semiHidden/>
    <w:rsid w:val="006D66A4"/>
    <w:rPr>
      <w:b/>
      <w:bCs/>
    </w:rPr>
  </w:style>
  <w:style w:type="paragraph" w:styleId="Sprechblasentext">
    <w:name w:val="Balloon Text"/>
    <w:basedOn w:val="Standard"/>
    <w:semiHidden/>
    <w:rsid w:val="006D66A4"/>
    <w:rPr>
      <w:rFonts w:ascii="Tahoma" w:hAnsi="Tahoma" w:cs="Tahoma"/>
      <w:sz w:val="16"/>
      <w:szCs w:val="16"/>
    </w:rPr>
  </w:style>
  <w:style w:type="character" w:customStyle="1" w:styleId="q">
    <w:name w:val="q"/>
    <w:basedOn w:val="Absatz-Standardschriftart"/>
    <w:rsid w:val="00F01986"/>
  </w:style>
  <w:style w:type="paragraph" w:styleId="Listenabsatz">
    <w:name w:val="List Paragraph"/>
    <w:basedOn w:val="Standard"/>
    <w:uiPriority w:val="72"/>
    <w:qFormat/>
    <w:rsid w:val="00C90CF9"/>
    <w:pPr>
      <w:ind w:left="720"/>
      <w:contextualSpacing/>
    </w:pPr>
  </w:style>
  <w:style w:type="table" w:styleId="Tabellenraster">
    <w:name w:val="Table Grid"/>
    <w:basedOn w:val="NormaleTabelle"/>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ervorhebung">
    <w:name w:val="Emphasis"/>
    <w:basedOn w:val="Absatz-Standardschriftart"/>
    <w:uiPriority w:val="20"/>
    <w:qFormat/>
    <w:rsid w:val="00224087"/>
    <w:rPr>
      <w:i/>
      <w:iCs/>
    </w:rPr>
  </w:style>
  <w:style w:type="paragraph" w:customStyle="1" w:styleId="TableContent">
    <w:name w:val="Table Content"/>
    <w:basedOn w:val="Standard"/>
    <w:link w:val="TableContentChar"/>
    <w:qFormat/>
    <w:rsid w:val="005C606C"/>
    <w:pPr>
      <w:spacing w:after="100" w:afterAutospacing="1"/>
      <w:jc w:val="left"/>
    </w:pPr>
    <w:rPr>
      <w:sz w:val="18"/>
    </w:rPr>
  </w:style>
  <w:style w:type="character" w:customStyle="1" w:styleId="TableContentChar">
    <w:name w:val="Table Content Char"/>
    <w:basedOn w:val="Absatz-Standardschriftart"/>
    <w:link w:val="TableContent"/>
    <w:rsid w:val="005C606C"/>
    <w:rPr>
      <w:rFonts w:ascii="Times New Roman" w:eastAsia="Times New Roman" w:hAnsi="Times New Roman"/>
      <w:sz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2884317">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926382242">
      <w:bodyDiv w:val="1"/>
      <w:marLeft w:val="0"/>
      <w:marRight w:val="0"/>
      <w:marTop w:val="0"/>
      <w:marBottom w:val="0"/>
      <w:divBdr>
        <w:top w:val="none" w:sz="0" w:space="0" w:color="auto"/>
        <w:left w:val="none" w:sz="0" w:space="0" w:color="auto"/>
        <w:bottom w:val="none" w:sz="0" w:space="0" w:color="auto"/>
        <w:right w:val="none" w:sz="0" w:space="0" w:color="auto"/>
      </w:divBdr>
    </w:div>
    <w:div w:id="930162579">
      <w:bodyDiv w:val="1"/>
      <w:marLeft w:val="0"/>
      <w:marRight w:val="0"/>
      <w:marTop w:val="0"/>
      <w:marBottom w:val="0"/>
      <w:divBdr>
        <w:top w:val="none" w:sz="0" w:space="0" w:color="auto"/>
        <w:left w:val="none" w:sz="0" w:space="0" w:color="auto"/>
        <w:bottom w:val="none" w:sz="0" w:space="0" w:color="auto"/>
        <w:right w:val="none" w:sz="0" w:space="0" w:color="auto"/>
      </w:divBdr>
    </w:div>
    <w:div w:id="1598631252">
      <w:bodyDiv w:val="1"/>
      <w:marLeft w:val="0"/>
      <w:marRight w:val="0"/>
      <w:marTop w:val="0"/>
      <w:marBottom w:val="0"/>
      <w:divBdr>
        <w:top w:val="none" w:sz="0" w:space="0" w:color="auto"/>
        <w:left w:val="none" w:sz="0" w:space="0" w:color="auto"/>
        <w:bottom w:val="none" w:sz="0" w:space="0" w:color="auto"/>
        <w:right w:val="none" w:sz="0" w:space="0" w:color="auto"/>
      </w:divBdr>
    </w:div>
    <w:div w:id="1924950270">
      <w:bodyDiv w:val="1"/>
      <w:marLeft w:val="0"/>
      <w:marRight w:val="0"/>
      <w:marTop w:val="0"/>
      <w:marBottom w:val="0"/>
      <w:divBdr>
        <w:top w:val="none" w:sz="0" w:space="0" w:color="auto"/>
        <w:left w:val="none" w:sz="0" w:space="0" w:color="auto"/>
        <w:bottom w:val="none" w:sz="0" w:space="0" w:color="auto"/>
        <w:right w:val="none" w:sz="0" w:space="0" w:color="auto"/>
      </w:divBdr>
    </w:div>
    <w:div w:id="1938514377">
      <w:bodyDiv w:val="1"/>
      <w:marLeft w:val="0"/>
      <w:marRight w:val="0"/>
      <w:marTop w:val="0"/>
      <w:marBottom w:val="0"/>
      <w:divBdr>
        <w:top w:val="none" w:sz="0" w:space="0" w:color="auto"/>
        <w:left w:val="none" w:sz="0" w:space="0" w:color="auto"/>
        <w:bottom w:val="none" w:sz="0" w:space="0" w:color="auto"/>
        <w:right w:val="none" w:sz="0" w:space="0" w:color="auto"/>
      </w:divBdr>
    </w:div>
    <w:div w:id="208525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5.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2.jpg"/><Relationship Id="rId17" Type="http://schemas.openxmlformats.org/officeDocument/2006/relationships/image" Target="media/image8.png"/><Relationship Id="rId25" Type="http://schemas.openxmlformats.org/officeDocument/2006/relationships/hyperlink" Target="http://techcrunch.com/2011/12/20/video-japan-vending-machine-2-0/"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hyperlink" Target="http://www.gsmarena.com/lenovo_s800-4862.php"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D3C3E-3EFF-4DEE-BF5A-F2448110F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7427</Words>
  <Characters>46797</Characters>
  <Application>Microsoft Office Word</Application>
  <DocSecurity>0</DocSecurity>
  <Lines>389</Lines>
  <Paragraphs>108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SIGCHI Conference Paper Format</vt:lpstr>
      <vt:lpstr>SIGCHI Conference Paper Format</vt:lpstr>
    </vt:vector>
  </TitlesOfParts>
  <Company>ACM</Company>
  <LinksUpToDate>false</LinksUpToDate>
  <CharactersWithSpaces>54116</CharactersWithSpaces>
  <SharedDoc>false</SharedDoc>
  <HLinks>
    <vt:vector size="6" baseType="variant">
      <vt:variant>
        <vt:i4>1507412</vt:i4>
      </vt:variant>
      <vt:variant>
        <vt:i4>18</vt:i4>
      </vt:variant>
      <vt:variant>
        <vt:i4>0</vt:i4>
      </vt:variant>
      <vt:variant>
        <vt:i4>5</vt:i4>
      </vt:variant>
      <vt:variant>
        <vt:lpwstr>http://techcrunch.com/2011/12/20/video-japan-vending-machine-2-0/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dc:description>Address_x000d_Title_x000d_Author’s name_x000d_Affiliation_x000d_Abstract</dc:description>
  <cp:lastModifiedBy>Wolfgang Büschel</cp:lastModifiedBy>
  <cp:revision>17</cp:revision>
  <cp:lastPrinted>2013-04-02T08:17:00Z</cp:lastPrinted>
  <dcterms:created xsi:type="dcterms:W3CDTF">2013-04-02T08:26:00Z</dcterms:created>
  <dcterms:modified xsi:type="dcterms:W3CDTF">2013-04-05T16:09:00Z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